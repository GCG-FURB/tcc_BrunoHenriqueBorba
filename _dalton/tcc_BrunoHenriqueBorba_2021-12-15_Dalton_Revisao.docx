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9F2E" w14:textId="3B7CD462" w:rsidR="00BB3651" w:rsidRDefault="00134390" w:rsidP="00BB3651">
      <w:pPr>
        <w:pStyle w:val="TF-TTULOTCC"/>
      </w:pPr>
      <w:r>
        <w:t>APLICABILIDADE DO SENSOR LIDAR NA DETECÇÃO DE AMBIENTES E OBJETOS PARA ORIENTAÇÃO DE PESSOAS COM DEFICIÊNCIAS VISUAIS</w:t>
      </w:r>
    </w:p>
    <w:p w14:paraId="6305AA89" w14:textId="10A065AA" w:rsidR="00BB3651" w:rsidRDefault="00134390" w:rsidP="005E4D96">
      <w:pPr>
        <w:pStyle w:val="TF-AUTORES"/>
        <w:rPr>
          <w:b w:val="0"/>
          <w:lang w:val="pt-BR"/>
        </w:rPr>
      </w:pPr>
      <w:r>
        <w:rPr>
          <w:lang w:val="pt-BR"/>
        </w:rPr>
        <w:t>Bruno Henrique de Borba</w:t>
      </w:r>
      <w:r w:rsidR="005E4D96" w:rsidRPr="0039084B">
        <w:rPr>
          <w:lang w:val="pt-BR"/>
        </w:rPr>
        <w:t xml:space="preserve">, </w:t>
      </w:r>
      <w:r>
        <w:rPr>
          <w:lang w:val="pt-BR"/>
        </w:rPr>
        <w:t>Dalton Solano dos Santos</w:t>
      </w:r>
      <w:r w:rsidR="005E4D96">
        <w:rPr>
          <w:lang w:val="pt-BR"/>
        </w:rPr>
        <w:t xml:space="preserve"> </w:t>
      </w:r>
      <w:r w:rsidR="005E4D96" w:rsidRPr="005D0979">
        <w:rPr>
          <w:b w:val="0"/>
          <w:lang w:val="pt-BR"/>
        </w:rPr>
        <w:t>– Orientador</w:t>
      </w:r>
    </w:p>
    <w:p w14:paraId="6B6C294D" w14:textId="77777777" w:rsidR="00EC5071" w:rsidRDefault="00EC5071" w:rsidP="00EC5071">
      <w:pPr>
        <w:pStyle w:val="TF-INSTITUICAO"/>
      </w:pPr>
      <w:r>
        <w:t>Curso de Bacharel em Ciência da Computação</w:t>
      </w:r>
    </w:p>
    <w:p w14:paraId="2F795F84" w14:textId="77777777" w:rsidR="00EC5071" w:rsidRPr="00EC5071" w:rsidRDefault="00EC5071" w:rsidP="00EC5071">
      <w:pPr>
        <w:pStyle w:val="TF-INSTITUICAO"/>
      </w:pPr>
      <w:r w:rsidRPr="00EC5071">
        <w:t>Departamento de Sistemas e Computação</w:t>
      </w:r>
    </w:p>
    <w:p w14:paraId="5E521E32" w14:textId="77777777" w:rsidR="00EC5071" w:rsidRPr="00EC5071" w:rsidRDefault="00EC5071" w:rsidP="00EC5071">
      <w:pPr>
        <w:pStyle w:val="TF-INSTITUICAO"/>
      </w:pPr>
      <w:r w:rsidRPr="00EC5071">
        <w:t>Universidade Regional de Blumenau (FURB) – Blumenau, SC – Bra</w:t>
      </w:r>
      <w:r w:rsidR="00B87D11">
        <w:t>s</w:t>
      </w:r>
      <w:r w:rsidRPr="00EC5071">
        <w:t>il</w:t>
      </w:r>
    </w:p>
    <w:p w14:paraId="0F5D5CCD" w14:textId="091AF558" w:rsidR="00EC5071" w:rsidRPr="00EC5071" w:rsidRDefault="00E84C86" w:rsidP="00EC5071">
      <w:pPr>
        <w:pStyle w:val="TF-EMAIL"/>
      </w:pPr>
      <w:r>
        <w:t>bhborba</w:t>
      </w:r>
      <w:r w:rsidR="00EC5071">
        <w:t>@furb.br</w:t>
      </w:r>
      <w:r w:rsidR="00EC5071" w:rsidRPr="00EC5071">
        <w:t xml:space="preserve">, </w:t>
      </w:r>
      <w:r>
        <w:t>dalton</w:t>
      </w:r>
      <w:r w:rsidR="00EC5071">
        <w:t>@furb.br</w:t>
      </w:r>
    </w:p>
    <w:p w14:paraId="0BBDE8E3" w14:textId="3A0C7B44" w:rsidR="00F255FC" w:rsidRPr="005E4D96" w:rsidRDefault="005E4D96" w:rsidP="005E4D96">
      <w:pPr>
        <w:pStyle w:val="TF-RESUMO"/>
      </w:pPr>
      <w:r w:rsidRPr="005E4D96">
        <w:rPr>
          <w:b/>
        </w:rPr>
        <w:t>Resumo:</w:t>
      </w:r>
      <w:r>
        <w:t xml:space="preserve"> </w:t>
      </w:r>
      <w:r w:rsidR="00522FFB">
        <w:t xml:space="preserve">Este trabalho apresenta </w:t>
      </w:r>
      <w:ins w:id="0" w:author="Dalton Solano dos Reis" w:date="2021-12-15T14:29:00Z">
        <w:r w:rsidR="00022641">
          <w:t xml:space="preserve">um estudo sobre </w:t>
        </w:r>
      </w:ins>
      <w:r w:rsidR="00522FFB">
        <w:t xml:space="preserve">o desenvolvimento de uma aplicação que utiliza a tecnologia do sensor </w:t>
      </w:r>
      <w:proofErr w:type="spellStart"/>
      <w:r w:rsidR="00522FFB">
        <w:t>LiDAR</w:t>
      </w:r>
      <w:proofErr w:type="spellEnd"/>
      <w:r w:rsidR="00522FFB">
        <w:t xml:space="preserve"> para auxiliar pessoas com </w:t>
      </w:r>
      <w:r w:rsidR="00BD5288">
        <w:t>alguma deficiência visual a se locomoverem em ambientes internos</w:t>
      </w:r>
      <w:r w:rsidR="00117940">
        <w:t>,</w:t>
      </w:r>
      <w:r w:rsidR="00BD5288">
        <w:t xml:space="preserve"> evitando colisões com obstáculos, detectando objetos e orientando o usuário de acordo com suas respectivas posições</w:t>
      </w:r>
      <w:r w:rsidR="006B7678">
        <w:t xml:space="preserve">, </w:t>
      </w:r>
      <w:r w:rsidR="00BB465E">
        <w:t>sem necessidade de conexão com a internet ou servidores dedicados para realizar as etapas de detecção</w:t>
      </w:r>
      <w:r w:rsidR="005B004C">
        <w:t xml:space="preserve"> e processamento</w:t>
      </w:r>
      <w:r w:rsidR="00BD5288">
        <w:t xml:space="preserve">. </w:t>
      </w:r>
      <w:r w:rsidR="00220DC4">
        <w:t xml:space="preserve">Para isso, foram utilizados frameworks de realidade aumentada da Apple como o </w:t>
      </w:r>
      <w:proofErr w:type="spellStart"/>
      <w:r w:rsidR="00220DC4">
        <w:t>ARKit</w:t>
      </w:r>
      <w:proofErr w:type="spellEnd"/>
      <w:r w:rsidR="00220DC4">
        <w:t xml:space="preserve"> e Reality Kit, </w:t>
      </w:r>
      <w:r w:rsidR="00117940">
        <w:t>bem</w:t>
      </w:r>
      <w:r w:rsidR="00220DC4">
        <w:t xml:space="preserve"> como </w:t>
      </w:r>
      <w:r w:rsidR="00C07395">
        <w:t xml:space="preserve">frameworks para detecção de objetos como o Vision e o </w:t>
      </w:r>
      <w:proofErr w:type="spellStart"/>
      <w:r w:rsidR="00C07395">
        <w:t>CoreML</w:t>
      </w:r>
      <w:proofErr w:type="spellEnd"/>
      <w:r w:rsidR="00C07395">
        <w:t xml:space="preserve">. </w:t>
      </w:r>
      <w:r w:rsidR="00F23C12">
        <w:t>Obtiveram-se</w:t>
      </w:r>
      <w:r w:rsidR="005114B6">
        <w:t xml:space="preserve"> resultados satisfatórios para evitar obstáculos </w:t>
      </w:r>
      <w:r w:rsidR="00117940">
        <w:t>e detectar</w:t>
      </w:r>
      <w:r w:rsidR="005114B6">
        <w:t xml:space="preserve"> objetos, </w:t>
      </w:r>
      <w:r w:rsidR="00117940">
        <w:t xml:space="preserve">e </w:t>
      </w:r>
      <w:r w:rsidR="00F23C12">
        <w:t xml:space="preserve">para a orientação do usuário a </w:t>
      </w:r>
      <w:r w:rsidR="005A7237">
        <w:t>localizar os objetos detectados pela aplicação</w:t>
      </w:r>
      <w:r w:rsidR="00117940">
        <w:t>.</w:t>
      </w:r>
      <w:r w:rsidR="005B004C">
        <w:t xml:space="preserve"> </w:t>
      </w:r>
      <w:r w:rsidR="00705013">
        <w:t>Apesar dos resultados,</w:t>
      </w:r>
      <w:r w:rsidR="005B004C">
        <w:t xml:space="preserve"> </w:t>
      </w:r>
      <w:r w:rsidR="00705013">
        <w:t>existem</w:t>
      </w:r>
      <w:r w:rsidR="0069293D">
        <w:t xml:space="preserve"> imprecisões que</w:t>
      </w:r>
      <w:r w:rsidR="0063309C">
        <w:t xml:space="preserve"> não permitem que a aplicação seja utilizada pelo usuário final</w:t>
      </w:r>
      <w:r w:rsidR="00705013">
        <w:t xml:space="preserve"> de forma </w:t>
      </w:r>
      <w:r w:rsidR="00E715AF">
        <w:t>segura</w:t>
      </w:r>
      <w:r w:rsidR="005A7237">
        <w:t>.</w:t>
      </w:r>
    </w:p>
    <w:p w14:paraId="0F9BF9BA" w14:textId="258F54F1" w:rsidR="00F255FC" w:rsidRPr="002879A7" w:rsidRDefault="00F255FC" w:rsidP="002879A7">
      <w:pPr>
        <w:pStyle w:val="TF-PALAVRASCHAVE"/>
      </w:pPr>
      <w:r w:rsidRPr="002879A7">
        <w:rPr>
          <w:b/>
        </w:rPr>
        <w:t>Palavras-chave</w:t>
      </w:r>
      <w:r w:rsidRPr="002879A7">
        <w:t xml:space="preserve">: </w:t>
      </w:r>
      <w:r w:rsidR="0063309C">
        <w:t>Realidade aumentada</w:t>
      </w:r>
      <w:r w:rsidRPr="002879A7">
        <w:t>.</w:t>
      </w:r>
      <w:r w:rsidR="0063309C">
        <w:t xml:space="preserve"> </w:t>
      </w:r>
      <w:proofErr w:type="spellStart"/>
      <w:r w:rsidR="0063309C">
        <w:t>ARKit</w:t>
      </w:r>
      <w:proofErr w:type="spellEnd"/>
      <w:r w:rsidR="0063309C">
        <w:t xml:space="preserve">. </w:t>
      </w:r>
      <w:proofErr w:type="spellStart"/>
      <w:r w:rsidR="008E3210">
        <w:t>LiDAR</w:t>
      </w:r>
      <w:proofErr w:type="spellEnd"/>
      <w:r w:rsidR="008E3210">
        <w:t>. Detecção de objetos.</w:t>
      </w:r>
      <w:r w:rsidR="00DB0A69">
        <w:t xml:space="preserve"> Deficiência visual</w:t>
      </w:r>
    </w:p>
    <w:p w14:paraId="6DC7FCF4" w14:textId="77777777" w:rsidR="00D804E0" w:rsidRDefault="00F255FC" w:rsidP="00C211BE">
      <w:pPr>
        <w:pStyle w:val="Ttulo1"/>
      </w:pPr>
      <w:bookmarkStart w:id="1" w:name="_Toc511928422"/>
      <w:bookmarkStart w:id="2" w:name="_Toc420723208"/>
      <w:bookmarkStart w:id="3" w:name="_Toc482682369"/>
      <w:bookmarkStart w:id="4" w:name="_Toc54164903"/>
      <w:bookmarkStart w:id="5" w:name="_Toc54165663"/>
      <w:bookmarkStart w:id="6" w:name="_Toc54169315"/>
      <w:bookmarkStart w:id="7" w:name="_Toc96347419"/>
      <w:bookmarkStart w:id="8" w:name="_Toc96357709"/>
      <w:bookmarkStart w:id="9" w:name="_Toc96491849"/>
      <w:r w:rsidRPr="00D804E0">
        <w:t>Introdução</w:t>
      </w:r>
      <w:bookmarkEnd w:id="1"/>
    </w:p>
    <w:bookmarkEnd w:id="2"/>
    <w:bookmarkEnd w:id="3"/>
    <w:bookmarkEnd w:id="4"/>
    <w:bookmarkEnd w:id="5"/>
    <w:bookmarkEnd w:id="6"/>
    <w:bookmarkEnd w:id="7"/>
    <w:bookmarkEnd w:id="8"/>
    <w:bookmarkEnd w:id="9"/>
    <w:p w14:paraId="3F4091C4" w14:textId="1E95FCE7" w:rsidR="00C71830" w:rsidRPr="00C71830" w:rsidRDefault="00C71830" w:rsidP="00C71830">
      <w:pPr>
        <w:pStyle w:val="TF-TEXTO"/>
      </w:pPr>
      <w:r w:rsidRPr="00C71830">
        <w:t>De acordo com a Organização Mundial da Saúde, em 2021 pelo menos 2,2 bilhões de pessoas tem algum tipo de deficiência visual para perto ou para longe. De todas as 2,2 bilhões de pessoas citadas, pelo menos 1 bilhão de casos poderiam ter sido prevenidos ou ainda não foram tratados. Grande parte dos casos de deficiência visual e cegueira atingem pessoas com idade acima dos 50 anos, mas podem acontecer em todas as idades (WORLD HEALTH ORGANIZATION, 2021).</w:t>
      </w:r>
    </w:p>
    <w:p w14:paraId="2B24DE67" w14:textId="0A4D0D9F" w:rsidR="00C71830" w:rsidRPr="00C71830" w:rsidRDefault="00C71830" w:rsidP="00C71830">
      <w:pPr>
        <w:pStyle w:val="TF-TEXTO"/>
      </w:pPr>
      <w:r w:rsidRPr="00C71830">
        <w:t>A Classificação Internacional de Doenças (</w:t>
      </w:r>
      <w:proofErr w:type="spellStart"/>
      <w:r w:rsidRPr="00C71830">
        <w:t>International</w:t>
      </w:r>
      <w:proofErr w:type="spellEnd"/>
      <w:r w:rsidRPr="00C71830">
        <w:t xml:space="preserve"> </w:t>
      </w:r>
      <w:proofErr w:type="spellStart"/>
      <w:r w:rsidRPr="00C71830">
        <w:t>Classification</w:t>
      </w:r>
      <w:proofErr w:type="spellEnd"/>
      <w:r w:rsidRPr="00C71830">
        <w:t xml:space="preserve"> </w:t>
      </w:r>
      <w:proofErr w:type="spellStart"/>
      <w:r w:rsidRPr="00C71830">
        <w:t>of</w:t>
      </w:r>
      <w:proofErr w:type="spellEnd"/>
      <w:r w:rsidRPr="00C71830">
        <w:t xml:space="preserve"> </w:t>
      </w:r>
      <w:proofErr w:type="spellStart"/>
      <w:r w:rsidRPr="00C71830">
        <w:t>Diseases</w:t>
      </w:r>
      <w:proofErr w:type="spellEnd"/>
      <w:r w:rsidRPr="00C71830">
        <w:t xml:space="preserve"> - I</w:t>
      </w:r>
      <w:r w:rsidR="00637774">
        <w:t>CD</w:t>
      </w:r>
      <w:r w:rsidRPr="00C71830">
        <w:t>) separa a deficiência visual em: para longe, sendo estas de níveis leve, moderada, severa e cegueira; e para perto, caracterizada por visão inferior a N6 ou M0.8 (valores de acuidade visual) com correção existente (WORLD HEALTH ORGANIZATION, 2020). A deficiência visual pode ocorrer devido a alguma doença, como catarata, glaucoma, opacidade da córnea, retinopatia diabética, tracoma e até erro refrativo não resolvido (BOURNE, 2021). No geral, pessoas com deficiência visual podem sofrer mais com outros problemas quando comparados com outras pessoas, como com a solidão (BRUNES; HANSEN; HEIR, 2019) e depressão (RENAUD; BÉDARD, 2013).</w:t>
      </w:r>
    </w:p>
    <w:p w14:paraId="4074D2DC" w14:textId="77777777" w:rsidR="00C71830" w:rsidRPr="00C71830" w:rsidRDefault="00C71830" w:rsidP="00C71830">
      <w:pPr>
        <w:pStyle w:val="TF-TEXTO"/>
      </w:pPr>
      <w:r w:rsidRPr="00C71830">
        <w:t xml:space="preserve">Outro aspecto importante a ser destacado são as dificuldades na execução de tarefas diárias em ambientes fechados, sendo as principais: encontrar um quarto pelo número, encontrar um elevador, ler números em um banco, encontrar escadas e reconhecimento de objetos (PLIKYNAS </w:t>
      </w:r>
      <w:r w:rsidRPr="00CE5B0D">
        <w:rPr>
          <w:i/>
          <w:iCs/>
        </w:rPr>
        <w:t>et al</w:t>
      </w:r>
      <w:r w:rsidRPr="00C71830">
        <w:t xml:space="preserve">., 2020). Para a solução de problemas como estes, existem sistemas que se propõem a auxiliar na detecção de objetos e ambientes, mas que contam com a necessidade de um servidor para processar o reconhecimento (JIANG; LIN; QU, 2016), de câmeras ou equipamentos acoplados no corpo do usuário (PHAM; LE; VUILLERME, 2016), ou que precisam ser vestíveis e utilizados em conjunto com outros equipamentos (BAI </w:t>
      </w:r>
      <w:r w:rsidRPr="00CE5B0D">
        <w:rPr>
          <w:i/>
          <w:iCs/>
        </w:rPr>
        <w:t>et al</w:t>
      </w:r>
      <w:r w:rsidRPr="00C71830">
        <w:t>., 2019).</w:t>
      </w:r>
    </w:p>
    <w:p w14:paraId="5CCCBB0A" w14:textId="5E57E6D2" w:rsidR="00C71830" w:rsidRDefault="00C71830" w:rsidP="00C71830">
      <w:pPr>
        <w:pStyle w:val="TF-TEXTO"/>
      </w:pPr>
      <w:commentRangeStart w:id="10"/>
      <w:commentRangeStart w:id="11"/>
      <w:r w:rsidRPr="00C71830">
        <w:t>Com</w:t>
      </w:r>
      <w:commentRangeEnd w:id="10"/>
      <w:r w:rsidR="007E162F">
        <w:rPr>
          <w:rStyle w:val="Refdecomentrio"/>
        </w:rPr>
        <w:commentReference w:id="10"/>
      </w:r>
      <w:commentRangeEnd w:id="11"/>
      <w:r w:rsidR="00047CC8">
        <w:rPr>
          <w:rStyle w:val="Refdecomentrio"/>
        </w:rPr>
        <w:commentReference w:id="11"/>
      </w:r>
      <w:r w:rsidRPr="00C71830">
        <w:t xml:space="preserve"> o advento dos dispositivos móveis e o aumento da sua capacidade de processamento constante (APPLE, 2021</w:t>
      </w:r>
      <w:r w:rsidR="00D430A0">
        <w:t>f</w:t>
      </w:r>
      <w:r w:rsidRPr="00C71830">
        <w:t xml:space="preserve">), novos hardwares são adicionados aos dispositivos. É o caso do sensor Light </w:t>
      </w:r>
      <w:proofErr w:type="spellStart"/>
      <w:r w:rsidRPr="00C71830">
        <w:t>Detection</w:t>
      </w:r>
      <w:proofErr w:type="spellEnd"/>
      <w:r w:rsidRPr="00C71830">
        <w:t xml:space="preserve"> </w:t>
      </w:r>
      <w:proofErr w:type="spellStart"/>
      <w:r w:rsidRPr="00C71830">
        <w:t>and</w:t>
      </w:r>
      <w:proofErr w:type="spellEnd"/>
      <w:r w:rsidRPr="00C71830">
        <w:t xml:space="preserve"> </w:t>
      </w:r>
      <w:proofErr w:type="spellStart"/>
      <w:r w:rsidRPr="00C71830">
        <w:t>Ranging</w:t>
      </w:r>
      <w:proofErr w:type="spellEnd"/>
      <w:r w:rsidRPr="00C71830">
        <w:t xml:space="preserve"> (</w:t>
      </w:r>
      <w:proofErr w:type="spellStart"/>
      <w:r w:rsidRPr="00C71830">
        <w:t>LiDAR</w:t>
      </w:r>
      <w:proofErr w:type="spellEnd"/>
      <w:r w:rsidRPr="00C71830">
        <w:t>), que é capaz de coletar uma nuvem de pontos com coordenadas x, y e z de objetos ao redor do ambiente. Um dos grandes benefícios do sensor é não ter influência da condição de luz, podendo trabalhar em dias e noites por exemplo (WU, 2018).</w:t>
      </w:r>
    </w:p>
    <w:p w14:paraId="2393358B" w14:textId="0EC29BF6" w:rsidR="002F2F6A" w:rsidRPr="00C71830" w:rsidRDefault="002F2F6A" w:rsidP="00C71830">
      <w:pPr>
        <w:pStyle w:val="TF-TEXTO"/>
      </w:pPr>
      <w:r w:rsidRPr="002F2F6A">
        <w:t xml:space="preserve">Diante </w:t>
      </w:r>
      <w:r w:rsidR="007214FC">
        <w:t>das</w:t>
      </w:r>
      <w:r w:rsidRPr="002F2F6A">
        <w:t xml:space="preserve"> informações</w:t>
      </w:r>
      <w:r w:rsidR="007214FC">
        <w:t xml:space="preserve"> apresentadas</w:t>
      </w:r>
      <w:r w:rsidRPr="002F2F6A">
        <w:t xml:space="preserve">, esse trabalho </w:t>
      </w:r>
      <w:ins w:id="12" w:author="Dalton Solano dos Reis" w:date="2021-12-15T15:00:00Z">
        <w:r w:rsidR="00076545">
          <w:t xml:space="preserve">apresenta um estudo da </w:t>
        </w:r>
      </w:ins>
      <w:r w:rsidR="006B02BD">
        <w:t>implement</w:t>
      </w:r>
      <w:ins w:id="13" w:author="Dalton Solano dos Reis" w:date="2021-12-15T15:00:00Z">
        <w:r w:rsidR="00076545">
          <w:t>ação</w:t>
        </w:r>
      </w:ins>
      <w:del w:id="14" w:author="Dalton Solano dos Reis" w:date="2021-12-15T15:00:00Z">
        <w:r w:rsidR="006B02BD" w:rsidDel="00076545">
          <w:delText>ou</w:delText>
        </w:r>
      </w:del>
      <w:r w:rsidRPr="002F2F6A">
        <w:t xml:space="preserve"> </w:t>
      </w:r>
      <w:ins w:id="15" w:author="Dalton Solano dos Reis" w:date="2021-12-15T15:00:00Z">
        <w:r w:rsidR="003D0398">
          <w:t xml:space="preserve">de </w:t>
        </w:r>
      </w:ins>
      <w:r w:rsidRPr="002F2F6A">
        <w:t xml:space="preserve">um aplicativo móvel que </w:t>
      </w:r>
      <w:r w:rsidR="009D3DAA">
        <w:t>tem por objetivo utilizar</w:t>
      </w:r>
      <w:r w:rsidRPr="002F2F6A">
        <w:t xml:space="preserve"> a tecnologia do sensor </w:t>
      </w:r>
      <w:proofErr w:type="spellStart"/>
      <w:r w:rsidRPr="002F2F6A">
        <w:t>LiDAR</w:t>
      </w:r>
      <w:proofErr w:type="spellEnd"/>
      <w:r w:rsidRPr="002F2F6A">
        <w:t xml:space="preserve"> para auxiliar pessoas com algum tipo de deficiência visual a se locomoverem </w:t>
      </w:r>
      <w:r w:rsidR="00CB0C17">
        <w:t>em ambientes fechados</w:t>
      </w:r>
      <w:r w:rsidR="00106F3B">
        <w:t>, detectando objetos</w:t>
      </w:r>
      <w:r w:rsidR="000A6BEA">
        <w:t xml:space="preserve"> e</w:t>
      </w:r>
      <w:r w:rsidR="00106F3B">
        <w:t xml:space="preserve"> indicando suas direções</w:t>
      </w:r>
      <w:r w:rsidR="000A6BEA">
        <w:t>,</w:t>
      </w:r>
      <w:r w:rsidR="00106F3B">
        <w:t xml:space="preserve"> bem como</w:t>
      </w:r>
      <w:r w:rsidR="000A6BEA">
        <w:t xml:space="preserve"> alertando e desviando o usuário de</w:t>
      </w:r>
      <w:r w:rsidR="00106F3B">
        <w:t xml:space="preserve"> possíveis colisõe</w:t>
      </w:r>
      <w:r w:rsidR="000A6BEA">
        <w:t xml:space="preserve">s com </w:t>
      </w:r>
      <w:commentRangeStart w:id="16"/>
      <w:r w:rsidR="000A6BEA">
        <w:t>obstáculos</w:t>
      </w:r>
      <w:commentRangeEnd w:id="16"/>
      <w:r w:rsidR="0004057F">
        <w:rPr>
          <w:rStyle w:val="Refdecomentrio"/>
        </w:rPr>
        <w:commentReference w:id="16"/>
      </w:r>
      <w:r w:rsidRPr="002F2F6A">
        <w:t>.</w:t>
      </w:r>
      <w:r w:rsidR="006220C1">
        <w:t xml:space="preserve"> </w:t>
      </w:r>
      <w:del w:id="17" w:author="Dalton Solano dos Reis" w:date="2021-12-15T14:44:00Z">
        <w:r w:rsidR="00807EF1" w:rsidRPr="00807EF1" w:rsidDel="00047CC8">
          <w:rPr>
            <w:highlight w:val="yellow"/>
          </w:rPr>
          <w:delText xml:space="preserve">Para atingir o objetivo </w:delText>
        </w:r>
        <w:r w:rsidR="003B5A1E" w:rsidRPr="00807EF1" w:rsidDel="00047CC8">
          <w:rPr>
            <w:highlight w:val="yellow"/>
          </w:rPr>
          <w:delText xml:space="preserve">a detecção dos objetos </w:delText>
        </w:r>
        <w:r w:rsidR="00807EF1" w:rsidRPr="00807EF1" w:rsidDel="00047CC8">
          <w:rPr>
            <w:highlight w:val="yellow"/>
          </w:rPr>
          <w:delText>deve atingir uma boa</w:delText>
        </w:r>
        <w:r w:rsidR="00CD3E2F" w:rsidRPr="00807EF1" w:rsidDel="00047CC8">
          <w:rPr>
            <w:highlight w:val="yellow"/>
          </w:rPr>
          <w:delText xml:space="preserve"> </w:delText>
        </w:r>
        <w:r w:rsidR="00346C44" w:rsidRPr="00807EF1" w:rsidDel="00047CC8">
          <w:rPr>
            <w:highlight w:val="yellow"/>
          </w:rPr>
          <w:delText>precis</w:delText>
        </w:r>
        <w:r w:rsidR="00807EF1" w:rsidRPr="00807EF1" w:rsidDel="00047CC8">
          <w:rPr>
            <w:highlight w:val="yellow"/>
          </w:rPr>
          <w:delText>ão</w:delText>
        </w:r>
        <w:r w:rsidR="003B5A1E" w:rsidRPr="00807EF1" w:rsidDel="00047CC8">
          <w:rPr>
            <w:highlight w:val="yellow"/>
          </w:rPr>
          <w:delText xml:space="preserve">, bem como as orientações </w:delText>
        </w:r>
        <w:r w:rsidR="00346C44" w:rsidRPr="00807EF1" w:rsidDel="00047CC8">
          <w:rPr>
            <w:highlight w:val="yellow"/>
          </w:rPr>
          <w:delText xml:space="preserve">fornecidas </w:delText>
        </w:r>
        <w:r w:rsidR="003B5A1E" w:rsidRPr="00807EF1" w:rsidDel="00047CC8">
          <w:rPr>
            <w:highlight w:val="yellow"/>
          </w:rPr>
          <w:delText xml:space="preserve">para </w:delText>
        </w:r>
        <w:r w:rsidR="005465C8" w:rsidRPr="00807EF1" w:rsidDel="00047CC8">
          <w:rPr>
            <w:highlight w:val="yellow"/>
          </w:rPr>
          <w:delText>encontr</w:delText>
        </w:r>
        <w:r w:rsidR="00807EF1" w:rsidRPr="00807EF1" w:rsidDel="00047CC8">
          <w:rPr>
            <w:highlight w:val="yellow"/>
          </w:rPr>
          <w:delText>ar os objetos detectados</w:delText>
        </w:r>
        <w:r w:rsidR="003B5A1E" w:rsidRPr="00807EF1" w:rsidDel="00047CC8">
          <w:rPr>
            <w:highlight w:val="yellow"/>
          </w:rPr>
          <w:delText xml:space="preserve">, </w:delText>
        </w:r>
        <w:r w:rsidR="00807EF1" w:rsidRPr="00807EF1" w:rsidDel="00047CC8">
          <w:rPr>
            <w:highlight w:val="yellow"/>
          </w:rPr>
          <w:delText xml:space="preserve">bem como </w:delText>
        </w:r>
        <w:r w:rsidR="003B5A1E" w:rsidRPr="00807EF1" w:rsidDel="00047CC8">
          <w:rPr>
            <w:highlight w:val="yellow"/>
          </w:rPr>
          <w:delText xml:space="preserve">detecção de colisões </w:delText>
        </w:r>
        <w:r w:rsidR="00807EF1" w:rsidRPr="00807EF1" w:rsidDel="00047CC8">
          <w:rPr>
            <w:highlight w:val="yellow"/>
          </w:rPr>
          <w:delText>necessita ser consistente</w:delText>
        </w:r>
        <w:r w:rsidR="003B5A1E" w:rsidRPr="00807EF1" w:rsidDel="00047CC8">
          <w:rPr>
            <w:highlight w:val="yellow"/>
          </w:rPr>
          <w:delText xml:space="preserve"> com a realidade.</w:delText>
        </w:r>
        <w:r w:rsidR="003C266A" w:rsidDel="00047CC8">
          <w:delText xml:space="preserve"> </w:delText>
        </w:r>
      </w:del>
    </w:p>
    <w:p w14:paraId="0E64294D" w14:textId="77777777" w:rsidR="00F255FC" w:rsidRDefault="00F255FC" w:rsidP="00C211BE">
      <w:pPr>
        <w:pStyle w:val="Ttulo1"/>
      </w:pPr>
      <w:bookmarkStart w:id="18" w:name="_Toc54164913"/>
      <w:bookmarkStart w:id="19" w:name="_Toc54165667"/>
      <w:bookmarkStart w:id="20" w:name="_Toc54169325"/>
      <w:bookmarkStart w:id="21" w:name="_Toc96347431"/>
      <w:bookmarkStart w:id="22" w:name="_Toc96357715"/>
      <w:bookmarkStart w:id="23" w:name="_Toc96491858"/>
      <w:bookmarkStart w:id="24" w:name="_Toc511928431"/>
      <w:bookmarkStart w:id="25" w:name="_Toc419598587"/>
      <w:r>
        <w:t>FUNDAMENTAÇÃO TEÓRICA</w:t>
      </w:r>
      <w:bookmarkEnd w:id="18"/>
      <w:bookmarkEnd w:id="19"/>
      <w:bookmarkEnd w:id="20"/>
      <w:bookmarkEnd w:id="21"/>
      <w:bookmarkEnd w:id="22"/>
      <w:bookmarkEnd w:id="23"/>
      <w:bookmarkEnd w:id="24"/>
    </w:p>
    <w:p w14:paraId="33911796" w14:textId="4FC65B9F" w:rsidR="00CA3B74" w:rsidRDefault="00124FD8" w:rsidP="001B2F1E">
      <w:pPr>
        <w:pStyle w:val="TF-TEXTO"/>
      </w:pPr>
      <w:del w:id="26" w:author="Dalton Solano dos Reis" w:date="2021-12-15T14:45:00Z">
        <w:r w:rsidDel="00795101">
          <w:delText>Nest</w:delText>
        </w:r>
        <w:r w:rsidR="0007777C" w:rsidDel="00795101">
          <w:delText>e capítulo</w:delText>
        </w:r>
      </w:del>
      <w:ins w:id="27" w:author="Dalton Solano dos Reis" w:date="2021-12-15T14:45:00Z">
        <w:r w:rsidR="00795101">
          <w:t>Nesta seção</w:t>
        </w:r>
      </w:ins>
      <w:r w:rsidR="0007777C">
        <w:t xml:space="preserve"> são descritas as tecnologias e ferramentas utilizadas para o desenvolvimento dest</w:t>
      </w:r>
      <w:r w:rsidR="00552F32">
        <w:t>a aplicação</w:t>
      </w:r>
      <w:r w:rsidR="0007777C">
        <w:t>.</w:t>
      </w:r>
      <w:r w:rsidR="00592E7D">
        <w:t xml:space="preserve"> Serão apresentados os seguintes assuntos: </w:t>
      </w:r>
      <w:r w:rsidR="007C0396">
        <w:t xml:space="preserve">Sensor </w:t>
      </w:r>
      <w:proofErr w:type="spellStart"/>
      <w:r w:rsidR="007C0396">
        <w:t>LiDAR</w:t>
      </w:r>
      <w:proofErr w:type="spellEnd"/>
      <w:r w:rsidR="007C0396">
        <w:t xml:space="preserve">, </w:t>
      </w:r>
      <w:r w:rsidR="008016C3" w:rsidRPr="00D27BE3">
        <w:rPr>
          <w:i/>
          <w:iCs/>
        </w:rPr>
        <w:t>framework</w:t>
      </w:r>
      <w:r w:rsidR="00A14F26" w:rsidRPr="00D27BE3">
        <w:rPr>
          <w:i/>
          <w:iCs/>
        </w:rPr>
        <w:t>s</w:t>
      </w:r>
      <w:r w:rsidR="008016C3">
        <w:t xml:space="preserve"> </w:t>
      </w:r>
      <w:proofErr w:type="spellStart"/>
      <w:r w:rsidR="00592E7D">
        <w:t>ARKit</w:t>
      </w:r>
      <w:proofErr w:type="spellEnd"/>
      <w:r w:rsidR="00A14F26">
        <w:t xml:space="preserve"> e</w:t>
      </w:r>
      <w:r w:rsidR="00592E7D">
        <w:t xml:space="preserve"> Reality Kit</w:t>
      </w:r>
      <w:r w:rsidR="00A14F26">
        <w:t xml:space="preserve"> para trabalhar com realidade aumentada, e </w:t>
      </w:r>
      <w:r w:rsidR="00A14F26" w:rsidRPr="00D27BE3">
        <w:rPr>
          <w:i/>
          <w:iCs/>
        </w:rPr>
        <w:t>frameworks</w:t>
      </w:r>
      <w:r w:rsidR="00A14F26">
        <w:t xml:space="preserve"> </w:t>
      </w:r>
      <w:r w:rsidR="000A6BEA">
        <w:t xml:space="preserve">Core ML e </w:t>
      </w:r>
      <w:r w:rsidR="00A14F26">
        <w:t xml:space="preserve">Vision para </w:t>
      </w:r>
      <w:r w:rsidR="00D27BE3">
        <w:t xml:space="preserve">aprendizagem de máquina </w:t>
      </w:r>
      <w:r w:rsidR="00A14F26">
        <w:t>e detecção de objetos</w:t>
      </w:r>
      <w:r w:rsidR="000A6BEA">
        <w:t xml:space="preserve"> respectivamente</w:t>
      </w:r>
      <w:r w:rsidR="00A03F4B">
        <w:t>.</w:t>
      </w:r>
    </w:p>
    <w:p w14:paraId="60429A33" w14:textId="0852987E" w:rsidR="00CA3B74" w:rsidRDefault="006E799A" w:rsidP="00CA3B74">
      <w:pPr>
        <w:pStyle w:val="Ttulo2"/>
      </w:pPr>
      <w:r>
        <w:lastRenderedPageBreak/>
        <w:t>Sensor Lidar</w:t>
      </w:r>
    </w:p>
    <w:p w14:paraId="76228605" w14:textId="03436BD9" w:rsidR="00F255FC" w:rsidRDefault="00E53962" w:rsidP="001B2F1E">
      <w:pPr>
        <w:pStyle w:val="TF-TEXTO"/>
      </w:pPr>
      <w:r w:rsidRPr="00E53962">
        <w:t xml:space="preserve">O sensor </w:t>
      </w:r>
      <w:proofErr w:type="spellStart"/>
      <w:r w:rsidRPr="00E53962">
        <w:t>LiDAR</w:t>
      </w:r>
      <w:proofErr w:type="spellEnd"/>
      <w:r w:rsidRPr="00E53962">
        <w:t xml:space="preserve"> é capaz de detectar uma nuvem de pontos com as coordenadas x, y e z de objetos ao seu redor (WU, 2018). Utilizado comumente em carros autônomos, o sensor fornece informações valiosas em condições que outros sensores não são capazes de fornecer, sendo seu principal foco a informação de distância, medindo o tempo de “viagem” da luz emitida (</w:t>
      </w:r>
      <w:r w:rsidR="0047600E">
        <w:t>MAKSYMOVA; STEGER; DRUML, 2018</w:t>
      </w:r>
      <w:r w:rsidRPr="00E53962">
        <w:t>).</w:t>
      </w:r>
    </w:p>
    <w:p w14:paraId="4B9AC64B" w14:textId="78B2072E" w:rsidR="008059D1" w:rsidRDefault="00BA6249" w:rsidP="001B2F1E">
      <w:pPr>
        <w:pStyle w:val="TF-TEXTO"/>
      </w:pPr>
      <w:r w:rsidRPr="00BA6249">
        <w:t xml:space="preserve">A forma de capturar os dados difere pela posição do sensor, ou seja, com o </w:t>
      </w:r>
      <w:proofErr w:type="spellStart"/>
      <w:r w:rsidRPr="00BA6249">
        <w:t>LiDAR</w:t>
      </w:r>
      <w:proofErr w:type="spellEnd"/>
      <w:r w:rsidRPr="00BA6249">
        <w:t xml:space="preserve"> sendo baseado no ar ou no solo. Ambos os mecanismos variam na forma de adquirir os dados, podendo ser por varredura, precisão e resolução, mas possuem diversas similaridades. Uma das semelhanças é que ambos os sistemas podem capturar dados através de uma nuvem de pontos e simultaneamente adquirir as imagens (MUHADI </w:t>
      </w:r>
      <w:r w:rsidRPr="00966B1E">
        <w:rPr>
          <w:i/>
          <w:iCs/>
        </w:rPr>
        <w:t>et al</w:t>
      </w:r>
      <w:r w:rsidRPr="00BA6249">
        <w:t xml:space="preserve">., 2020).  </w:t>
      </w:r>
    </w:p>
    <w:p w14:paraId="60CA59E2" w14:textId="79FA703C" w:rsidR="00BA6249" w:rsidRDefault="00B4453B" w:rsidP="001B2F1E">
      <w:pPr>
        <w:pStyle w:val="TF-TEXTO"/>
      </w:pPr>
      <w:r w:rsidRPr="00B4453B">
        <w:t xml:space="preserve">O </w:t>
      </w:r>
      <w:proofErr w:type="spellStart"/>
      <w:r w:rsidRPr="00B4453B">
        <w:t>LiDAR</w:t>
      </w:r>
      <w:proofErr w:type="spellEnd"/>
      <w:r w:rsidRPr="00B4453B">
        <w:t xml:space="preserve"> baseado no ar é um sistema multissensorial que consiste em vários componentes, sendo este</w:t>
      </w:r>
      <w:r>
        <w:t>s</w:t>
      </w:r>
      <w:r w:rsidRPr="00B4453B">
        <w:t xml:space="preserve"> plataforma, scanner a laser, hardware de posicionamento, equipamento fotográfico ou de gravação de vídeo, computador e armazenamento de dados. No </w:t>
      </w:r>
      <w:proofErr w:type="spellStart"/>
      <w:r w:rsidRPr="00B4453B">
        <w:t>LiDAR</w:t>
      </w:r>
      <w:proofErr w:type="spellEnd"/>
      <w:r w:rsidRPr="00B4453B">
        <w:t xml:space="preserve"> aerotransportado, a plataforma para montar o scanner a laser pode ser uma aeronave de asa fixa ou um helicóptero, que é usado para sobrevoar com o sensor sobre uma região de interesse (MUHADI </w:t>
      </w:r>
      <w:r w:rsidRPr="00966B1E">
        <w:rPr>
          <w:i/>
          <w:iCs/>
        </w:rPr>
        <w:t>et al</w:t>
      </w:r>
      <w:r w:rsidRPr="00B4453B">
        <w:t>., 2020).</w:t>
      </w:r>
    </w:p>
    <w:p w14:paraId="17B0B4BF" w14:textId="0B75039A" w:rsidR="003A0B77" w:rsidRDefault="00CB5C05" w:rsidP="001B2F1E">
      <w:pPr>
        <w:pStyle w:val="TF-TEXTO"/>
      </w:pPr>
      <w:r w:rsidRPr="00CB5C05">
        <w:t xml:space="preserve">Já o </w:t>
      </w:r>
      <w:proofErr w:type="spellStart"/>
      <w:r w:rsidRPr="00CB5C05">
        <w:t>LiDAR</w:t>
      </w:r>
      <w:proofErr w:type="spellEnd"/>
      <w:r w:rsidRPr="00CB5C05">
        <w:t xml:space="preserve"> terrestre ou baseado no solo, é uma versão terrestre do </w:t>
      </w:r>
      <w:proofErr w:type="spellStart"/>
      <w:r w:rsidRPr="00CB5C05">
        <w:t>LiDAR</w:t>
      </w:r>
      <w:proofErr w:type="spellEnd"/>
      <w:r w:rsidRPr="00CB5C05">
        <w:t xml:space="preserve"> aerotransportado, frequentemente usado para mapeamento topográfico e de terreno. O </w:t>
      </w:r>
      <w:proofErr w:type="spellStart"/>
      <w:r w:rsidRPr="00CB5C05">
        <w:t>LiDAR</w:t>
      </w:r>
      <w:proofErr w:type="spellEnd"/>
      <w:r w:rsidRPr="00CB5C05">
        <w:t xml:space="preserve"> terrestre inclui varredura a laser estacionária, em que o sensor é montado em um tripé para posições fixas, e varredura laser móvel, em que o sensor é montado em uma plataforma móvel baseada no solo, como em um veículo (MUHADI </w:t>
      </w:r>
      <w:r w:rsidRPr="00966B1E">
        <w:rPr>
          <w:i/>
          <w:iCs/>
        </w:rPr>
        <w:t>et al.</w:t>
      </w:r>
      <w:r w:rsidRPr="00CB5C05">
        <w:t>, 2020).</w:t>
      </w:r>
    </w:p>
    <w:p w14:paraId="00D10382" w14:textId="1194C962" w:rsidR="00FC44DC" w:rsidRDefault="008A2D4C" w:rsidP="00FC44DC">
      <w:pPr>
        <w:pStyle w:val="TF-TEXTO"/>
        <w:rPr>
          <w:noProof/>
        </w:rPr>
      </w:pPr>
      <w:r w:rsidRPr="008A2D4C">
        <w:t xml:space="preserve">O scanner a laser móvel tem modos de coleta de dados similares ao </w:t>
      </w:r>
      <w:proofErr w:type="spellStart"/>
      <w:r w:rsidRPr="008A2D4C">
        <w:t>LiDAR</w:t>
      </w:r>
      <w:proofErr w:type="spellEnd"/>
      <w:r w:rsidRPr="008A2D4C">
        <w:t xml:space="preserve"> aerotransportado. Requer apenas uma direção de escaneamento, onde as demais são realizadas pela plataforma móvel. Em sistemas de laser móveis, o scanner a laser é montado em veículos que se locomovem, como carros e vans. Pelo movimento contínuo, tecnologias baseadas em posicionamento como a </w:t>
      </w:r>
      <w:r w:rsidR="004C5300">
        <w:t>Unidade de Medida</w:t>
      </w:r>
      <w:r w:rsidR="00BB3648">
        <w:t xml:space="preserve"> Inercial (</w:t>
      </w:r>
      <w:r w:rsidRPr="008A2D4C">
        <w:t>IMU</w:t>
      </w:r>
      <w:r w:rsidR="001331E6">
        <w:t xml:space="preserve"> </w:t>
      </w:r>
      <w:del w:id="28" w:author="Dalton Solano dos Reis" w:date="2021-12-15T15:10:00Z">
        <w:r w:rsidR="00BB3648" w:rsidDel="00A43622">
          <w:delText>-</w:delText>
        </w:r>
      </w:del>
      <w:ins w:id="29" w:author="Dalton Solano dos Reis" w:date="2021-12-15T15:10:00Z">
        <w:r w:rsidR="00A43622">
          <w:t>–</w:t>
        </w:r>
      </w:ins>
      <w:r w:rsidR="00BB3648">
        <w:t xml:space="preserve"> </w:t>
      </w:r>
      <w:proofErr w:type="spellStart"/>
      <w:r w:rsidR="001331E6">
        <w:t>Inertial</w:t>
      </w:r>
      <w:proofErr w:type="spellEnd"/>
      <w:r w:rsidR="001331E6">
        <w:t xml:space="preserve"> </w:t>
      </w:r>
      <w:proofErr w:type="spellStart"/>
      <w:r w:rsidR="001331E6">
        <w:t>Measurement</w:t>
      </w:r>
      <w:proofErr w:type="spellEnd"/>
      <w:r w:rsidR="001331E6">
        <w:t xml:space="preserve"> Unit)</w:t>
      </w:r>
      <w:r w:rsidRPr="008A2D4C">
        <w:t xml:space="preserve"> ou o Sistema de Posicionamento Global (Global </w:t>
      </w:r>
      <w:proofErr w:type="spellStart"/>
      <w:r w:rsidRPr="008A2D4C">
        <w:t>Positioning</w:t>
      </w:r>
      <w:proofErr w:type="spellEnd"/>
      <w:r w:rsidRPr="008A2D4C">
        <w:t xml:space="preserve"> System – GPS) são necessárias para medir com precisão as respectivas posições e orientações (MUHADI </w:t>
      </w:r>
      <w:r w:rsidRPr="00966B1E">
        <w:rPr>
          <w:i/>
          <w:iCs/>
        </w:rPr>
        <w:t>et al</w:t>
      </w:r>
      <w:r w:rsidRPr="008A2D4C">
        <w:t>., 2020). A</w:t>
      </w:r>
      <w:r w:rsidR="00427FAC">
        <w:t xml:space="preserve"> </w:t>
      </w:r>
      <w:r w:rsidR="00E72306">
        <w:fldChar w:fldCharType="begin"/>
      </w:r>
      <w:r w:rsidR="00E72306">
        <w:instrText xml:space="preserve"> REF _Ref87196083 \h </w:instrText>
      </w:r>
      <w:r w:rsidR="00E72306">
        <w:fldChar w:fldCharType="separate"/>
      </w:r>
      <w:r w:rsidR="00E72306">
        <w:t xml:space="preserve">Figura </w:t>
      </w:r>
      <w:r w:rsidR="00E72306">
        <w:rPr>
          <w:noProof/>
        </w:rPr>
        <w:t>1</w:t>
      </w:r>
      <w:r w:rsidR="00E72306">
        <w:fldChar w:fldCharType="end"/>
      </w:r>
      <w:r w:rsidRPr="008A2D4C">
        <w:t xml:space="preserve"> demonstra os princípios de operação dos tipos de scanner a laser.</w:t>
      </w:r>
      <w:r w:rsidR="00FC44DC" w:rsidRPr="00FC44DC">
        <w:rPr>
          <w:noProof/>
        </w:rPr>
        <w:t xml:space="preserve"> </w:t>
      </w:r>
    </w:p>
    <w:p w14:paraId="5F558DD9" w14:textId="21F9F84B" w:rsidR="00FC44DC" w:rsidRDefault="00FC44DC" w:rsidP="00FC44DC">
      <w:pPr>
        <w:pStyle w:val="TF-LEGENDA"/>
      </w:pPr>
      <w:bookmarkStart w:id="30" w:name="_Ref87196083"/>
      <w:r>
        <w:t xml:space="preserve">Figura </w:t>
      </w:r>
      <w:r w:rsidR="00F76EFC">
        <w:fldChar w:fldCharType="begin"/>
      </w:r>
      <w:r w:rsidR="00F76EFC">
        <w:instrText xml:space="preserve"> SEQ Figura \* ARABIC </w:instrText>
      </w:r>
      <w:r w:rsidR="00F76EFC">
        <w:fldChar w:fldCharType="separate"/>
      </w:r>
      <w:r w:rsidR="00893732">
        <w:rPr>
          <w:noProof/>
        </w:rPr>
        <w:t>1</w:t>
      </w:r>
      <w:r w:rsidR="00F76EFC">
        <w:rPr>
          <w:noProof/>
        </w:rPr>
        <w:fldChar w:fldCharType="end"/>
      </w:r>
      <w:bookmarkEnd w:id="30"/>
      <w:r>
        <w:t xml:space="preserve"> </w:t>
      </w:r>
      <w:del w:id="31" w:author="Dalton Solano dos Reis" w:date="2021-12-15T15:10:00Z">
        <w:r w:rsidDel="00A43622">
          <w:delText>-</w:delText>
        </w:r>
      </w:del>
      <w:ins w:id="32" w:author="Dalton Solano dos Reis" w:date="2021-12-15T15:10:00Z">
        <w:r w:rsidR="00A43622">
          <w:t>–</w:t>
        </w:r>
      </w:ins>
      <w:r>
        <w:t xml:space="preserve"> Princípios de operação dos tipos de scanner a laser</w:t>
      </w:r>
    </w:p>
    <w:p w14:paraId="2317F055" w14:textId="410743FD" w:rsidR="008A2D4C" w:rsidRDefault="00FC44DC" w:rsidP="00FC44DC">
      <w:pPr>
        <w:pStyle w:val="TF-FIGURA"/>
      </w:pPr>
      <w:r w:rsidRPr="00195258">
        <w:rPr>
          <w:noProof/>
        </w:rPr>
        <w:drawing>
          <wp:inline distT="0" distB="0" distL="0" distR="0" wp14:anchorId="70EFB52A" wp14:editId="6445B8EA">
            <wp:extent cx="4929812" cy="2257258"/>
            <wp:effectExtent l="12700" t="12700" r="107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959374" cy="2270794"/>
                    </a:xfrm>
                    <a:prstGeom prst="rect">
                      <a:avLst/>
                    </a:prstGeom>
                    <a:ln>
                      <a:solidFill>
                        <a:schemeClr val="tx1"/>
                      </a:solidFill>
                    </a:ln>
                  </pic:spPr>
                </pic:pic>
              </a:graphicData>
            </a:graphic>
          </wp:inline>
        </w:drawing>
      </w:r>
    </w:p>
    <w:p w14:paraId="25D5DDFF" w14:textId="05803D0F" w:rsidR="003E7AB4" w:rsidRPr="003E7AB4" w:rsidRDefault="00250F47" w:rsidP="003E7AB4">
      <w:pPr>
        <w:pStyle w:val="TF-FONTE"/>
      </w:pPr>
      <w:r w:rsidRPr="00250F47">
        <w:t xml:space="preserve">Fonte: </w:t>
      </w:r>
      <w:proofErr w:type="spellStart"/>
      <w:r w:rsidRPr="00250F47">
        <w:t>Muhadi</w:t>
      </w:r>
      <w:proofErr w:type="spellEnd"/>
      <w:r w:rsidRPr="00250F47">
        <w:t xml:space="preserve"> </w:t>
      </w:r>
      <w:r w:rsidRPr="000147C7">
        <w:rPr>
          <w:i/>
          <w:iCs/>
        </w:rPr>
        <w:t>et al</w:t>
      </w:r>
      <w:r w:rsidRPr="00250F47">
        <w:t>. (2020)</w:t>
      </w:r>
      <w:r w:rsidR="00CE5B0D">
        <w:t>.</w:t>
      </w:r>
    </w:p>
    <w:p w14:paraId="7A2D5872" w14:textId="77777777" w:rsidR="00DC52D7" w:rsidRDefault="003E7AB4" w:rsidP="003E7AB4">
      <w:pPr>
        <w:pStyle w:val="TF-TEXTO"/>
      </w:pPr>
      <w:r w:rsidRPr="003E7AB4">
        <w:t xml:space="preserve">Inicialmente o </w:t>
      </w:r>
      <w:proofErr w:type="spellStart"/>
      <w:r w:rsidRPr="003E7AB4">
        <w:t>LiDAR</w:t>
      </w:r>
      <w:proofErr w:type="spellEnd"/>
      <w:r w:rsidRPr="003E7AB4">
        <w:t xml:space="preserve"> foi desenvolvido com o objetivo de mapear áreas aeronáuticas, como florestas, mantos de gelo, oceanos e atmosfera, e áreas aeroespaciais, como a superfície da lua na missão Apollo 15 (</w:t>
      </w:r>
      <w:r w:rsidRPr="003E7AB4">
        <w:rPr>
          <w:rFonts w:eastAsia="Arial"/>
        </w:rPr>
        <w:t>PETIT</w:t>
      </w:r>
      <w:r w:rsidRPr="003E7AB4">
        <w:t xml:space="preserve">, 2020). Somente após a disponibilidade do GPS e das </w:t>
      </w:r>
      <w:proofErr w:type="spellStart"/>
      <w:r w:rsidRPr="003E7AB4">
        <w:t>IMUs</w:t>
      </w:r>
      <w:proofErr w:type="spellEnd"/>
      <w:r w:rsidRPr="003E7AB4">
        <w:t xml:space="preserve"> no final dos anos 1980, foi possível obter uma maior precisão dos dados do </w:t>
      </w:r>
      <w:proofErr w:type="spellStart"/>
      <w:r w:rsidRPr="003E7AB4">
        <w:t>LiDAR</w:t>
      </w:r>
      <w:proofErr w:type="spellEnd"/>
      <w:r w:rsidRPr="003E7AB4">
        <w:t xml:space="preserve"> (</w:t>
      </w:r>
      <w:r w:rsidRPr="003E7AB4">
        <w:rPr>
          <w:rFonts w:eastAsia="Arial"/>
        </w:rPr>
        <w:t>GREGERSEN</w:t>
      </w:r>
      <w:r w:rsidRPr="003E7AB4">
        <w:t xml:space="preserve">, 2016). </w:t>
      </w:r>
    </w:p>
    <w:p w14:paraId="18B2459F" w14:textId="5D2FB525" w:rsidR="003E7AB4" w:rsidRDefault="00E312E3" w:rsidP="00E312E3">
      <w:pPr>
        <w:pStyle w:val="TF-TEXTO"/>
      </w:pPr>
      <w:r w:rsidRPr="00E312E3">
        <w:t xml:space="preserve">Atualmente o </w:t>
      </w:r>
      <w:proofErr w:type="spellStart"/>
      <w:r w:rsidRPr="00E312E3">
        <w:t>LiDAR</w:t>
      </w:r>
      <w:proofErr w:type="spellEnd"/>
      <w:r w:rsidRPr="00E312E3">
        <w:t xml:space="preserve"> é aplicado nas mais diversas áreas, como por exemplo na agricultura para análise da qualidade do solo, veículos autônomos para percepção do mundo ao redor, arqueologia para definir variação topográfica, e na legislação para conduzir análises forenses (</w:t>
      </w:r>
      <w:r w:rsidRPr="00E312E3">
        <w:rPr>
          <w:rFonts w:eastAsia="Arial"/>
        </w:rPr>
        <w:t>USAU</w:t>
      </w:r>
      <w:r w:rsidRPr="00E312E3">
        <w:t xml:space="preserve">, 2020). Áreas como infraestrutura, cidades inteligentes, internet das coisas, transportes, logísticas e aplicações industriais certamente irão, ou já estão sendo altamente beneficiadas com as tecnologias do </w:t>
      </w:r>
      <w:proofErr w:type="spellStart"/>
      <w:r w:rsidRPr="00E312E3">
        <w:t>LiDAR</w:t>
      </w:r>
      <w:proofErr w:type="spellEnd"/>
      <w:r w:rsidRPr="00E312E3">
        <w:t xml:space="preserve"> (PETIT, 2020).</w:t>
      </w:r>
    </w:p>
    <w:p w14:paraId="257C5272" w14:textId="317DECBF" w:rsidR="006C4279" w:rsidRDefault="00A45D52" w:rsidP="006C4279">
      <w:pPr>
        <w:pStyle w:val="Ttulo2"/>
        <w:ind w:left="567" w:hanging="567"/>
      </w:pPr>
      <w:commentRangeStart w:id="33"/>
      <w:r>
        <w:t>Framework arkit</w:t>
      </w:r>
      <w:commentRangeEnd w:id="33"/>
      <w:r w:rsidR="00C567D9">
        <w:rPr>
          <w:rStyle w:val="Refdecomentrio"/>
          <w:caps w:val="0"/>
          <w:color w:val="auto"/>
        </w:rPr>
        <w:commentReference w:id="33"/>
      </w:r>
    </w:p>
    <w:p w14:paraId="46F030F4" w14:textId="269B59C9" w:rsidR="003111F6" w:rsidRDefault="00280A4D" w:rsidP="00280A4D">
      <w:pPr>
        <w:pStyle w:val="TF-TEXTO"/>
      </w:pPr>
      <w:r w:rsidRPr="00280A4D">
        <w:t xml:space="preserve">Com a evolução da computação, surgem novos métodos de interação do usuário com o computador e apresentação de dados. Tais métodos incluem Realidade Aumentada e Realidade Virtual. Ambos os métodos de apresentação de dados diferem principalmente na proporção de imagens geradas por computador para o mundo real. De </w:t>
      </w:r>
      <w:r w:rsidRPr="00280A4D">
        <w:lastRenderedPageBreak/>
        <w:t>forma resumida, Realidade Aumentada é quando o mundo real é enriquecido com dados gerados pelo computador, e Realidade Virtual ocorre quando os dados gerados por computador obscurecem completamente o mundo real (NOWACKI; WODA, 2019).</w:t>
      </w:r>
    </w:p>
    <w:p w14:paraId="30D04E76" w14:textId="09EECCBC" w:rsidR="00866C86" w:rsidRDefault="00237DF1" w:rsidP="00237DF1">
      <w:pPr>
        <w:pStyle w:val="TF-TEXTO"/>
      </w:pPr>
      <w:r w:rsidRPr="00237DF1">
        <w:t xml:space="preserve">Graças ao rápido desenvolvimento dos dispositivos móveis, milhões de usuários tem acesso a dispositivos móveis poderosos, capazes de lidar com Realidade Aumentada e Realidade Virtual quase em tempo real. Em 2017, Apple e Google apresentaram duas interfaces de programação competitivas que suportam a criação de aplicativos de Realidade Aumentada para dispositivos móveis: </w:t>
      </w:r>
      <w:proofErr w:type="spellStart"/>
      <w:r w:rsidRPr="00237DF1">
        <w:t>ARKit</w:t>
      </w:r>
      <w:proofErr w:type="spellEnd"/>
      <w:r w:rsidRPr="00237DF1">
        <w:t xml:space="preserve">, lançado em 19 de setembro de 2017, e </w:t>
      </w:r>
      <w:proofErr w:type="spellStart"/>
      <w:r w:rsidRPr="00237DF1">
        <w:t>ARCore</w:t>
      </w:r>
      <w:proofErr w:type="spellEnd"/>
      <w:r w:rsidRPr="00237DF1">
        <w:t xml:space="preserve">, com versão estável lançada em 1 de março de 2018 (NOWACKI; WODA, 2019).  </w:t>
      </w:r>
    </w:p>
    <w:p w14:paraId="2930F4BB" w14:textId="39C5130E" w:rsidR="00237DF1" w:rsidRDefault="00966B1E" w:rsidP="00966B1E">
      <w:pPr>
        <w:pStyle w:val="TF-TEXTO"/>
      </w:pPr>
      <w:proofErr w:type="spellStart"/>
      <w:r w:rsidRPr="00966B1E">
        <w:t>ARKit</w:t>
      </w:r>
      <w:proofErr w:type="spellEnd"/>
      <w:r w:rsidRPr="00966B1E">
        <w:t xml:space="preserve"> é um </w:t>
      </w:r>
      <w:r w:rsidRPr="00966B1E">
        <w:rPr>
          <w:i/>
          <w:iCs/>
        </w:rPr>
        <w:t>framework</w:t>
      </w:r>
      <w:r w:rsidRPr="00966B1E">
        <w:t xml:space="preserve"> desenvolvido pela Apple, focado em Realidade Aumentada.</w:t>
      </w:r>
      <w:r w:rsidR="00EA589B">
        <w:t xml:space="preserve"> </w:t>
      </w:r>
      <w:r w:rsidRPr="00966B1E">
        <w:t xml:space="preserve">O </w:t>
      </w:r>
      <w:proofErr w:type="spellStart"/>
      <w:r w:rsidRPr="00966B1E">
        <w:t>ARKit</w:t>
      </w:r>
      <w:proofErr w:type="spellEnd"/>
      <w:r w:rsidRPr="00966B1E">
        <w:t xml:space="preserve"> combina rastreamento de movimento do dispositivo, captura de cena de câmera, processamento avançado de cena e conveniências de exibição, facilitando a construção de uma experiência de realidade aumentada ao utilizar a câmera frontal ou traseira de um dispositivo iOS (APPLE, 2021</w:t>
      </w:r>
      <w:r w:rsidR="00D430A0">
        <w:t>c</w:t>
      </w:r>
      <w:r w:rsidRPr="00966B1E">
        <w:t>).</w:t>
      </w:r>
    </w:p>
    <w:p w14:paraId="51CB56F0" w14:textId="4B9977F8" w:rsidR="00286298" w:rsidRDefault="00D971E9" w:rsidP="00966B1E">
      <w:pPr>
        <w:pStyle w:val="TF-TEXTO"/>
      </w:pPr>
      <w:r w:rsidRPr="00D971E9">
        <w:t xml:space="preserve">A versão 4 do </w:t>
      </w:r>
      <w:proofErr w:type="spellStart"/>
      <w:r w:rsidRPr="00D971E9">
        <w:t>ARKit</w:t>
      </w:r>
      <w:proofErr w:type="spellEnd"/>
      <w:r w:rsidRPr="00D971E9">
        <w:t xml:space="preserve"> </w:t>
      </w:r>
      <w:r>
        <w:t xml:space="preserve">lançada em 2020, </w:t>
      </w:r>
      <w:r w:rsidRPr="00D971E9">
        <w:t>introduziu uma nova Interface de Programação de Aplicativos (</w:t>
      </w:r>
      <w:proofErr w:type="spellStart"/>
      <w:r w:rsidRPr="00D971E9">
        <w:t>Application</w:t>
      </w:r>
      <w:proofErr w:type="spellEnd"/>
      <w:r w:rsidRPr="00D971E9">
        <w:t xml:space="preserve"> </w:t>
      </w:r>
      <w:proofErr w:type="spellStart"/>
      <w:r w:rsidRPr="00D971E9">
        <w:t>Programming</w:t>
      </w:r>
      <w:proofErr w:type="spellEnd"/>
      <w:r w:rsidRPr="00D971E9">
        <w:t xml:space="preserve"> Interface – API) com foco no sensor </w:t>
      </w:r>
      <w:proofErr w:type="spellStart"/>
      <w:r w:rsidRPr="00D971E9">
        <w:t>LiDAR</w:t>
      </w:r>
      <w:proofErr w:type="spellEnd"/>
      <w:r w:rsidRPr="00D971E9">
        <w:t xml:space="preserve">, sendo dessa forma possível acessar informações detalhadas de profundidade geradas pelo sensor. A geometria de cena do </w:t>
      </w:r>
      <w:proofErr w:type="spellStart"/>
      <w:r w:rsidRPr="00D971E9">
        <w:t>ARKit</w:t>
      </w:r>
      <w:proofErr w:type="spellEnd"/>
      <w:r w:rsidRPr="00D971E9">
        <w:t xml:space="preserve"> permite criar um mapa topológico de algum espaço com rótulos, identificando pisos, paredes, tetos, janelas, portas e assentos, o que também contribui para a coleta de mais informações necessárias em trabalhos de realidade aumentada (APPLE, 2021</w:t>
      </w:r>
      <w:r w:rsidR="00D430A0">
        <w:t>e</w:t>
      </w:r>
      <w:r w:rsidRPr="00D971E9">
        <w:t>).</w:t>
      </w:r>
      <w:r w:rsidR="00937A55">
        <w:t xml:space="preserve"> </w:t>
      </w:r>
      <w:r w:rsidR="00937A55" w:rsidRPr="00B30A29">
        <w:t xml:space="preserve">A </w:t>
      </w:r>
      <w:r w:rsidR="00937A55">
        <w:fldChar w:fldCharType="begin"/>
      </w:r>
      <w:r w:rsidR="00937A55">
        <w:instrText xml:space="preserve"> REF _Ref88672233 \h </w:instrText>
      </w:r>
      <w:r w:rsidR="00937A55">
        <w:fldChar w:fldCharType="separate"/>
      </w:r>
      <w:r w:rsidR="00937A55">
        <w:t xml:space="preserve">Figura </w:t>
      </w:r>
      <w:r w:rsidR="00937A55">
        <w:rPr>
          <w:noProof/>
        </w:rPr>
        <w:t>2</w:t>
      </w:r>
      <w:r w:rsidR="00937A55">
        <w:fldChar w:fldCharType="end"/>
      </w:r>
      <w:r w:rsidR="00937A55">
        <w:t xml:space="preserve"> </w:t>
      </w:r>
      <w:r w:rsidR="00937A55" w:rsidRPr="00B30A29">
        <w:t xml:space="preserve">demonstra a nuvem de pontos que o </w:t>
      </w:r>
      <w:proofErr w:type="spellStart"/>
      <w:r w:rsidR="00937A55" w:rsidRPr="00B30A29">
        <w:t>LiDAR</w:t>
      </w:r>
      <w:proofErr w:type="spellEnd"/>
      <w:r w:rsidR="00937A55" w:rsidRPr="00B30A29">
        <w:t xml:space="preserve"> captou em um ambiente interno com o auxílio do </w:t>
      </w:r>
      <w:proofErr w:type="spellStart"/>
      <w:r w:rsidR="00937A55" w:rsidRPr="00B30A29">
        <w:t>ARKit</w:t>
      </w:r>
      <w:proofErr w:type="spellEnd"/>
      <w:r w:rsidR="00937A55">
        <w:t>.</w:t>
      </w:r>
    </w:p>
    <w:p w14:paraId="2C793F01" w14:textId="446E7501" w:rsidR="00937A55" w:rsidRDefault="00937A55" w:rsidP="00937A55">
      <w:pPr>
        <w:pStyle w:val="TF-LEGENDA"/>
      </w:pPr>
      <w:bookmarkStart w:id="34" w:name="_Ref88672233"/>
      <w:r>
        <w:t xml:space="preserve">Figura </w:t>
      </w:r>
      <w:r w:rsidR="00F76EFC">
        <w:fldChar w:fldCharType="begin"/>
      </w:r>
      <w:r w:rsidR="00F76EFC">
        <w:instrText xml:space="preserve"> SEQ Figura \* ARABIC </w:instrText>
      </w:r>
      <w:r w:rsidR="00F76EFC">
        <w:fldChar w:fldCharType="separate"/>
      </w:r>
      <w:r w:rsidR="00893732">
        <w:rPr>
          <w:noProof/>
        </w:rPr>
        <w:t>2</w:t>
      </w:r>
      <w:r w:rsidR="00F76EFC">
        <w:rPr>
          <w:noProof/>
        </w:rPr>
        <w:fldChar w:fldCharType="end"/>
      </w:r>
      <w:bookmarkEnd w:id="34"/>
      <w:r>
        <w:t xml:space="preserve"> </w:t>
      </w:r>
      <w:del w:id="35" w:author="Dalton Solano dos Reis" w:date="2021-12-15T15:10:00Z">
        <w:r w:rsidDel="00A43622">
          <w:delText>-</w:delText>
        </w:r>
      </w:del>
      <w:ins w:id="36" w:author="Dalton Solano dos Reis" w:date="2021-12-15T15:10:00Z">
        <w:r w:rsidR="00A43622">
          <w:t>–</w:t>
        </w:r>
      </w:ins>
      <w:r>
        <w:t xml:space="preserve"> Nuvem de pontos captada pelo </w:t>
      </w:r>
      <w:proofErr w:type="spellStart"/>
      <w:r>
        <w:t>LiDAR</w:t>
      </w:r>
      <w:proofErr w:type="spellEnd"/>
    </w:p>
    <w:p w14:paraId="4272C827" w14:textId="77777777" w:rsidR="00937A55" w:rsidRDefault="00937A55" w:rsidP="00937A55">
      <w:pPr>
        <w:pStyle w:val="TF-FIGURA"/>
      </w:pPr>
      <w:r>
        <w:fldChar w:fldCharType="begin"/>
      </w:r>
      <w:r>
        <w:instrText xml:space="preserve"> INCLUDEPICTURE "/var/folders/9b/mfmqc1sj4ml93_x4fs45r3wh0000gn/T/com.microsoft.Word/WebArchiveCopyPasteTempFiles/1*f98d5jM9759ETQMgFk-o1Q.jpeg" \* MERGEFORMATINET </w:instrText>
      </w:r>
      <w:r>
        <w:fldChar w:fldCharType="separate"/>
      </w:r>
      <w:r>
        <w:rPr>
          <w:noProof/>
        </w:rPr>
        <w:drawing>
          <wp:inline distT="0" distB="0" distL="0" distR="0" wp14:anchorId="5A47022C" wp14:editId="712B326A">
            <wp:extent cx="5199946" cy="2899176"/>
            <wp:effectExtent l="12700" t="1270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4698" cy="2918552"/>
                    </a:xfrm>
                    <a:prstGeom prst="rect">
                      <a:avLst/>
                    </a:prstGeom>
                    <a:noFill/>
                    <a:ln>
                      <a:solidFill>
                        <a:schemeClr val="tx1"/>
                      </a:solidFill>
                    </a:ln>
                  </pic:spPr>
                </pic:pic>
              </a:graphicData>
            </a:graphic>
          </wp:inline>
        </w:drawing>
      </w:r>
      <w:r>
        <w:fldChar w:fldCharType="end"/>
      </w:r>
    </w:p>
    <w:p w14:paraId="2AB2E7F4" w14:textId="6B6C404E" w:rsidR="00937A55" w:rsidRDefault="00937A55" w:rsidP="00937A55">
      <w:pPr>
        <w:pStyle w:val="TF-FONTE"/>
      </w:pPr>
      <w:r w:rsidRPr="000147C7">
        <w:t xml:space="preserve">Fonte: </w:t>
      </w:r>
      <w:proofErr w:type="spellStart"/>
      <w:r w:rsidRPr="000147C7">
        <w:t>Everypoint</w:t>
      </w:r>
      <w:proofErr w:type="spellEnd"/>
      <w:r w:rsidRPr="000147C7">
        <w:t xml:space="preserve"> (2020).</w:t>
      </w:r>
    </w:p>
    <w:p w14:paraId="2B46998A" w14:textId="4289AD4D" w:rsidR="00B30A29" w:rsidRDefault="00B30A29" w:rsidP="00966B1E">
      <w:pPr>
        <w:pStyle w:val="TF-TEXTO"/>
      </w:pPr>
      <w:r w:rsidRPr="00B30A29">
        <w:t xml:space="preserve">Para visualizar e interagir com uma cena reconstruída, o </w:t>
      </w:r>
      <w:proofErr w:type="spellStart"/>
      <w:r w:rsidRPr="00B30A29">
        <w:t>ARKit</w:t>
      </w:r>
      <w:proofErr w:type="spellEnd"/>
      <w:r w:rsidRPr="00B30A29">
        <w:t xml:space="preserve"> usa o sensor </w:t>
      </w:r>
      <w:proofErr w:type="spellStart"/>
      <w:r w:rsidRPr="00B30A29">
        <w:t>LiDAR</w:t>
      </w:r>
      <w:proofErr w:type="spellEnd"/>
      <w:r w:rsidRPr="00B30A29">
        <w:t xml:space="preserve"> para criar um modelo poligonal do ambiente físico. Dessa forma, o sensor obtém as informações de profundidade de uma grande área na frente do usuário, e o </w:t>
      </w:r>
      <w:proofErr w:type="spellStart"/>
      <w:r w:rsidRPr="00B30A29">
        <w:t>ARKit</w:t>
      </w:r>
      <w:proofErr w:type="spellEnd"/>
      <w:r w:rsidRPr="00B30A29">
        <w:t xml:space="preserve"> a converte em uma série de vértices que se conectam para formar uma espécie de malha (APPLE, 2021</w:t>
      </w:r>
      <w:r w:rsidR="00D430A0">
        <w:t>i</w:t>
      </w:r>
      <w:r w:rsidRPr="00B30A29">
        <w:t>).</w:t>
      </w:r>
      <w:r w:rsidR="005342CC">
        <w:t xml:space="preserve"> A malha gerada possibilita </w:t>
      </w:r>
      <w:r w:rsidR="005A50A0">
        <w:t>uma maior identidade ao mundo detectado pelo sensor, sendo possível inclusive gerar física nos objetos</w:t>
      </w:r>
      <w:r w:rsidR="00493101">
        <w:t xml:space="preserve"> do mundo real, e criar colisões com outros objetos virtuais. </w:t>
      </w:r>
    </w:p>
    <w:p w14:paraId="111F99F1" w14:textId="7BA2784B" w:rsidR="00B75251" w:rsidRDefault="00B75251" w:rsidP="00B75251">
      <w:pPr>
        <w:pStyle w:val="Ttulo2"/>
        <w:ind w:left="567" w:hanging="567"/>
      </w:pPr>
      <w:r>
        <w:t xml:space="preserve">Framework </w:t>
      </w:r>
      <w:r w:rsidR="006149A2">
        <w:t>realitykit</w:t>
      </w:r>
    </w:p>
    <w:p w14:paraId="22EDC5DE" w14:textId="1E52678D" w:rsidR="00B73398" w:rsidRPr="00DE34F9" w:rsidRDefault="001D5D80" w:rsidP="00DE34F9">
      <w:pPr>
        <w:pStyle w:val="TF-TEXTO"/>
      </w:pPr>
      <w:r w:rsidRPr="00DE34F9">
        <w:t xml:space="preserve">Enquanto o </w:t>
      </w:r>
      <w:proofErr w:type="spellStart"/>
      <w:r w:rsidRPr="00DE34F9">
        <w:t>ARKit</w:t>
      </w:r>
      <w:proofErr w:type="spellEnd"/>
      <w:r w:rsidRPr="00DE34F9">
        <w:t xml:space="preserve"> trabalha diretamente com os dados obtidos por sensores como o </w:t>
      </w:r>
      <w:proofErr w:type="spellStart"/>
      <w:r w:rsidRPr="00DE34F9">
        <w:t>LiDAR</w:t>
      </w:r>
      <w:proofErr w:type="spellEnd"/>
      <w:r w:rsidRPr="00DE34F9">
        <w:t xml:space="preserve">, o </w:t>
      </w:r>
      <w:r w:rsidRPr="00072005">
        <w:rPr>
          <w:i/>
          <w:iCs/>
        </w:rPr>
        <w:t>framework</w:t>
      </w:r>
      <w:r w:rsidRPr="00DE34F9">
        <w:t xml:space="preserve"> </w:t>
      </w:r>
      <w:proofErr w:type="spellStart"/>
      <w:r w:rsidRPr="00DE34F9">
        <w:t>RealityKit</w:t>
      </w:r>
      <w:proofErr w:type="spellEnd"/>
      <w:r w:rsidRPr="00DE34F9">
        <w:t xml:space="preserve"> atua na implementação</w:t>
      </w:r>
      <w:r w:rsidR="00DF01DB" w:rsidRPr="00DE34F9">
        <w:t xml:space="preserve"> e </w:t>
      </w:r>
      <w:proofErr w:type="spellStart"/>
      <w:r w:rsidR="00DF01DB" w:rsidRPr="00DE34F9">
        <w:t>renderização</w:t>
      </w:r>
      <w:proofErr w:type="spellEnd"/>
      <w:r w:rsidRPr="00DE34F9">
        <w:t xml:space="preserve"> de simulações </w:t>
      </w:r>
      <w:r w:rsidR="0033519F" w:rsidRPr="00DE34F9">
        <w:t>em terceira dimensão</w:t>
      </w:r>
      <w:r w:rsidR="00DF01DB" w:rsidRPr="00DE34F9">
        <w:t xml:space="preserve"> nas aplicações iOS</w:t>
      </w:r>
      <w:r w:rsidR="00053EF3" w:rsidRPr="00DE34F9">
        <w:t xml:space="preserve"> (LARSSON;  RUNESSON, 2021).</w:t>
      </w:r>
      <w:r w:rsidR="00EA7A70" w:rsidRPr="00DE34F9">
        <w:t xml:space="preserve"> </w:t>
      </w:r>
      <w:r w:rsidR="00E2713B" w:rsidRPr="00DE34F9">
        <w:t xml:space="preserve">Este </w:t>
      </w:r>
      <w:r w:rsidR="00E2713B" w:rsidRPr="00072005">
        <w:rPr>
          <w:i/>
          <w:iCs/>
        </w:rPr>
        <w:t>framework</w:t>
      </w:r>
      <w:r w:rsidR="00E2713B" w:rsidRPr="00DE34F9">
        <w:t xml:space="preserve"> foi </w:t>
      </w:r>
      <w:r w:rsidR="0097665F" w:rsidRPr="00DE34F9">
        <w:t xml:space="preserve">lançado em 2019, </w:t>
      </w:r>
      <w:r w:rsidR="00E2713B" w:rsidRPr="00DE34F9">
        <w:t xml:space="preserve">construído especialmente </w:t>
      </w:r>
      <w:r w:rsidR="000B5A5D" w:rsidRPr="00DE34F9">
        <w:t xml:space="preserve">para realidade aumentada que utilize </w:t>
      </w:r>
      <w:proofErr w:type="spellStart"/>
      <w:r w:rsidR="000B5A5D" w:rsidRPr="00DE34F9">
        <w:t>renderização</w:t>
      </w:r>
      <w:proofErr w:type="spellEnd"/>
      <w:r w:rsidR="000B5A5D" w:rsidRPr="00DE34F9">
        <w:t xml:space="preserve"> foto-realística, efeitos de câmera, animações, física e mais</w:t>
      </w:r>
      <w:r w:rsidR="005923B0" w:rsidRPr="00DE34F9">
        <w:t xml:space="preserve"> (APPLE, 2021</w:t>
      </w:r>
      <w:r w:rsidR="00D430A0">
        <w:t>h</w:t>
      </w:r>
      <w:r w:rsidR="005923B0" w:rsidRPr="00DE34F9">
        <w:t>)</w:t>
      </w:r>
      <w:r w:rsidR="00D83846" w:rsidRPr="00DE34F9">
        <w:t xml:space="preserve">. </w:t>
      </w:r>
    </w:p>
    <w:p w14:paraId="2B163358" w14:textId="7C146BC3" w:rsidR="0051109F" w:rsidRPr="00DE34F9" w:rsidRDefault="00403946" w:rsidP="00DE34F9">
      <w:pPr>
        <w:pStyle w:val="TF-TEXTO"/>
      </w:pPr>
      <w:r w:rsidRPr="00DE34F9">
        <w:t xml:space="preserve">Quando utilizado em conjunto com as informações do sensor </w:t>
      </w:r>
      <w:proofErr w:type="spellStart"/>
      <w:r w:rsidRPr="00DE34F9">
        <w:t>LiDAR</w:t>
      </w:r>
      <w:proofErr w:type="spellEnd"/>
      <w:r w:rsidR="00975744" w:rsidRPr="00DE34F9">
        <w:t xml:space="preserve">, o </w:t>
      </w:r>
      <w:proofErr w:type="spellStart"/>
      <w:r w:rsidR="00975744" w:rsidRPr="00DE34F9">
        <w:t>RealityKit</w:t>
      </w:r>
      <w:proofErr w:type="spellEnd"/>
      <w:r w:rsidR="00975744" w:rsidRPr="00DE34F9">
        <w:t xml:space="preserve"> permite que objetos virtuais interajam </w:t>
      </w:r>
      <w:r w:rsidR="0009199D" w:rsidRPr="00DE34F9">
        <w:t>com os arredores do ambiente físico capturado pela câmera</w:t>
      </w:r>
      <w:r w:rsidR="0052750B" w:rsidRPr="00DE34F9">
        <w:t xml:space="preserve">. </w:t>
      </w:r>
      <w:r w:rsidR="00FE35B4" w:rsidRPr="00DE34F9">
        <w:t>Desta forma, objetos podem ser colocados embaixo de mesas, atrás de paredes, ou em esquin</w:t>
      </w:r>
      <w:r w:rsidR="00A0435C" w:rsidRPr="00DE34F9">
        <w:t>as que possibilitam visualizar apenas partes do objeto virtual como esperado em um ambiente físico (APPLE, 2021</w:t>
      </w:r>
      <w:r w:rsidR="00D430A0">
        <w:t>h</w:t>
      </w:r>
      <w:r w:rsidR="00A0435C" w:rsidRPr="00DE34F9">
        <w:t>).</w:t>
      </w:r>
      <w:r w:rsidR="009F6EDF" w:rsidRPr="00DE34F9">
        <w:t xml:space="preserve"> A </w:t>
      </w:r>
      <w:r w:rsidR="00C2748D">
        <w:fldChar w:fldCharType="begin"/>
      </w:r>
      <w:r w:rsidR="00C2748D">
        <w:instrText xml:space="preserve"> REF _Ref87468252 \h </w:instrText>
      </w:r>
      <w:r w:rsidR="00C2748D">
        <w:fldChar w:fldCharType="separate"/>
      </w:r>
      <w:r w:rsidR="00C2748D" w:rsidRPr="0051109F">
        <w:t>Figura 3</w:t>
      </w:r>
      <w:r w:rsidR="00C2748D">
        <w:fldChar w:fldCharType="end"/>
      </w:r>
      <w:r w:rsidR="00C2748D">
        <w:t xml:space="preserve"> </w:t>
      </w:r>
      <w:r w:rsidR="00CC56A6">
        <w:t xml:space="preserve">ilustra </w:t>
      </w:r>
      <w:r w:rsidR="003E6D6B">
        <w:t>a adição de um objeto virtual em um ambiente capturado pela câmera com o</w:t>
      </w:r>
      <w:r w:rsidR="00CC56A6">
        <w:t xml:space="preserve"> </w:t>
      </w:r>
      <w:proofErr w:type="spellStart"/>
      <w:r w:rsidR="00B73F92" w:rsidRPr="00DE34F9">
        <w:t>RealityKit</w:t>
      </w:r>
      <w:proofErr w:type="spellEnd"/>
      <w:r w:rsidR="00B73F92" w:rsidRPr="00DE34F9">
        <w:t xml:space="preserve">. </w:t>
      </w:r>
    </w:p>
    <w:p w14:paraId="023521E9" w14:textId="6F2ACCE0" w:rsidR="0051109F" w:rsidRPr="0051109F" w:rsidRDefault="0051109F" w:rsidP="0051109F">
      <w:pPr>
        <w:pStyle w:val="TF-LEGENDA"/>
      </w:pPr>
      <w:bookmarkStart w:id="37" w:name="_Ref87468252"/>
      <w:r w:rsidRPr="0051109F">
        <w:lastRenderedPageBreak/>
        <w:t xml:space="preserve">Figura </w:t>
      </w:r>
      <w:r w:rsidR="00F76EFC">
        <w:fldChar w:fldCharType="begin"/>
      </w:r>
      <w:r w:rsidR="00F76EFC">
        <w:instrText xml:space="preserve"> SEQ Figura \* ARABIC </w:instrText>
      </w:r>
      <w:r w:rsidR="00F76EFC">
        <w:fldChar w:fldCharType="separate"/>
      </w:r>
      <w:r w:rsidR="00893732">
        <w:rPr>
          <w:noProof/>
        </w:rPr>
        <w:t>3</w:t>
      </w:r>
      <w:r w:rsidR="00F76EFC">
        <w:rPr>
          <w:noProof/>
        </w:rPr>
        <w:fldChar w:fldCharType="end"/>
      </w:r>
      <w:bookmarkEnd w:id="37"/>
      <w:r w:rsidRPr="0051109F">
        <w:t xml:space="preserve"> </w:t>
      </w:r>
      <w:r w:rsidR="003E6D6B">
        <w:t>–</w:t>
      </w:r>
      <w:r w:rsidRPr="0051109F">
        <w:t xml:space="preserve"> </w:t>
      </w:r>
      <w:r w:rsidR="003E6D6B">
        <w:t xml:space="preserve">Adição de objeto virtual utilizando o </w:t>
      </w:r>
      <w:proofErr w:type="spellStart"/>
      <w:r w:rsidR="003E6D6B">
        <w:t>RealityKit</w:t>
      </w:r>
      <w:proofErr w:type="spellEnd"/>
    </w:p>
    <w:p w14:paraId="20EE3523" w14:textId="7D023F4D" w:rsidR="00B73F92" w:rsidRDefault="0051109F" w:rsidP="0051109F">
      <w:pPr>
        <w:pStyle w:val="TF-FIGURA"/>
        <w:rPr>
          <w:lang w:eastAsia="en-US"/>
        </w:rPr>
      </w:pPr>
      <w:r w:rsidRPr="00B73F92">
        <w:rPr>
          <w:lang w:eastAsia="en-US"/>
        </w:rPr>
        <w:fldChar w:fldCharType="begin"/>
      </w:r>
      <w:r w:rsidRPr="00B73F92">
        <w:rPr>
          <w:lang w:eastAsia="en-US"/>
        </w:rPr>
        <w:instrText xml:space="preserve"> INCLUDEPICTURE "https://docs-assets.developer.apple.com/published/1760748c84/RealityKit-overview-hero@2x.png" \* MERGEFORMATINET </w:instrText>
      </w:r>
      <w:r w:rsidRPr="00B73F92">
        <w:rPr>
          <w:lang w:eastAsia="en-US"/>
        </w:rPr>
        <w:fldChar w:fldCharType="separate"/>
      </w:r>
      <w:r w:rsidRPr="0051109F">
        <w:rPr>
          <w:noProof/>
        </w:rPr>
        <w:drawing>
          <wp:inline distT="0" distB="0" distL="0" distR="0" wp14:anchorId="20FAB07D" wp14:editId="18145E57">
            <wp:extent cx="3887232" cy="2508009"/>
            <wp:effectExtent l="12700" t="12700" r="1206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4686" cy="2525722"/>
                    </a:xfrm>
                    <a:prstGeom prst="rect">
                      <a:avLst/>
                    </a:prstGeom>
                    <a:noFill/>
                    <a:ln>
                      <a:solidFill>
                        <a:schemeClr val="tx1"/>
                      </a:solidFill>
                    </a:ln>
                  </pic:spPr>
                </pic:pic>
              </a:graphicData>
            </a:graphic>
          </wp:inline>
        </w:drawing>
      </w:r>
      <w:r w:rsidRPr="00B73F92">
        <w:rPr>
          <w:lang w:eastAsia="en-US"/>
        </w:rPr>
        <w:fldChar w:fldCharType="end"/>
      </w:r>
    </w:p>
    <w:p w14:paraId="5A436AED" w14:textId="3B4B224B" w:rsidR="00DE34F9" w:rsidRPr="00DE34F9" w:rsidRDefault="00DE34F9" w:rsidP="00DB60DD">
      <w:pPr>
        <w:pStyle w:val="TF-FONTE"/>
        <w:rPr>
          <w:lang w:eastAsia="en-US"/>
        </w:rPr>
      </w:pPr>
      <w:r>
        <w:rPr>
          <w:lang w:eastAsia="en-US"/>
        </w:rPr>
        <w:t>Fonte: Apple (2021</w:t>
      </w:r>
      <w:r w:rsidR="00D430A0">
        <w:rPr>
          <w:lang w:eastAsia="en-US"/>
        </w:rPr>
        <w:t>g</w:t>
      </w:r>
      <w:r>
        <w:rPr>
          <w:lang w:eastAsia="en-US"/>
        </w:rPr>
        <w:t>).</w:t>
      </w:r>
    </w:p>
    <w:p w14:paraId="659A7962" w14:textId="6FE84E0D" w:rsidR="00B0092A" w:rsidRDefault="009C631B" w:rsidP="00B73398">
      <w:pPr>
        <w:pStyle w:val="TF-TEXTO"/>
      </w:pPr>
      <w:r>
        <w:t xml:space="preserve">Para adicionar objetos na cena, utiliza-se a classe </w:t>
      </w:r>
      <w:proofErr w:type="spellStart"/>
      <w:r w:rsidRPr="00037BC7">
        <w:rPr>
          <w:rStyle w:val="TF-COURIER9"/>
        </w:rPr>
        <w:t>AnchorEntity</w:t>
      </w:r>
      <w:proofErr w:type="spellEnd"/>
      <w:r>
        <w:t xml:space="preserve">. </w:t>
      </w:r>
      <w:r w:rsidR="00E50B08">
        <w:t>Com essa âncora</w:t>
      </w:r>
      <w:r w:rsidR="007C3A0A">
        <w:t xml:space="preserve">, o </w:t>
      </w:r>
      <w:proofErr w:type="spellStart"/>
      <w:r w:rsidR="007C3A0A">
        <w:t>RealityKit</w:t>
      </w:r>
      <w:proofErr w:type="spellEnd"/>
      <w:r w:rsidR="007C3A0A">
        <w:t xml:space="preserve"> consegue colocar o objeto de acordo com a percepção do mundo físico criada</w:t>
      </w:r>
      <w:r w:rsidR="00D67A9D">
        <w:t>, como</w:t>
      </w:r>
      <w:r w:rsidR="007C3A0A">
        <w:t xml:space="preserve"> colocar o objeto em cima ou abaixo da mesa</w:t>
      </w:r>
      <w:r w:rsidR="00D67A9D">
        <w:t xml:space="preserve"> por exemplo. </w:t>
      </w:r>
      <w:r w:rsidR="003F30D8">
        <w:t xml:space="preserve">Com a âncora criada, basta </w:t>
      </w:r>
      <w:r w:rsidR="003260DD">
        <w:t>adicioná-la</w:t>
      </w:r>
      <w:r w:rsidR="003F30D8">
        <w:t xml:space="preserve"> à coleção de âncoras da cena</w:t>
      </w:r>
      <w:r w:rsidR="00077E2C">
        <w:t xml:space="preserve">, e o </w:t>
      </w:r>
      <w:proofErr w:type="spellStart"/>
      <w:r w:rsidR="00077E2C">
        <w:t>RealityKit</w:t>
      </w:r>
      <w:proofErr w:type="spellEnd"/>
      <w:r w:rsidR="00077E2C">
        <w:t xml:space="preserve"> conseguirá </w:t>
      </w:r>
      <w:r w:rsidR="00EE47D6">
        <w:t>mover todas as âncoras de acordo com cada atualização na cena</w:t>
      </w:r>
      <w:r w:rsidR="004043C2">
        <w:t>, sem a necessidade de que isso esteja explicitamente programado em código (APPLE, 2021</w:t>
      </w:r>
      <w:del w:id="38" w:author="Dalton Solano dos Reis" w:date="2021-12-15T15:10:00Z">
        <w:r w:rsidR="00A46215" w:rsidDel="00A43622">
          <w:delText>a</w:delText>
        </w:r>
      </w:del>
      <w:ins w:id="39" w:author="Dalton Solano dos Reis" w:date="2021-12-15T15:10:00Z">
        <w:r w:rsidR="00A43622">
          <w:t>ª</w:t>
        </w:r>
      </w:ins>
      <w:r w:rsidR="004043C2">
        <w:t xml:space="preserve">). </w:t>
      </w:r>
    </w:p>
    <w:p w14:paraId="75D7AED2" w14:textId="39FD4A67" w:rsidR="00765610" w:rsidRPr="00D51246" w:rsidRDefault="00F57223" w:rsidP="00E0597C">
      <w:pPr>
        <w:pStyle w:val="Ttulo2"/>
        <w:ind w:left="567" w:hanging="567"/>
        <w:rPr>
          <w:lang w:val="en-US"/>
        </w:rPr>
      </w:pPr>
      <w:r w:rsidRPr="00D51246">
        <w:rPr>
          <w:lang w:val="en-US"/>
        </w:rPr>
        <w:t xml:space="preserve">framework </w:t>
      </w:r>
      <w:r w:rsidR="00470028" w:rsidRPr="00D51246">
        <w:rPr>
          <w:lang w:val="en-US"/>
        </w:rPr>
        <w:t>CORE ML</w:t>
      </w:r>
      <w:r w:rsidRPr="00D51246">
        <w:rPr>
          <w:lang w:val="en-US"/>
        </w:rPr>
        <w:t xml:space="preserve"> e framework vision</w:t>
      </w:r>
    </w:p>
    <w:p w14:paraId="7ECBC404" w14:textId="0B6BC7AA" w:rsidR="00A14A5F" w:rsidRDefault="00DE4F5C" w:rsidP="005B37D1">
      <w:pPr>
        <w:pStyle w:val="TF-TEXTO"/>
      </w:pPr>
      <w:r>
        <w:t xml:space="preserve">O Core ML é um </w:t>
      </w:r>
      <w:r w:rsidRPr="00DE4F5C">
        <w:rPr>
          <w:i/>
          <w:iCs/>
        </w:rPr>
        <w:t>framework</w:t>
      </w:r>
      <w:r>
        <w:t xml:space="preserve"> desenvolvido pela Apple que permite integrar modelos de aprendizagem de máquina </w:t>
      </w:r>
      <w:r w:rsidR="00A86539">
        <w:t xml:space="preserve">em aplicativos compatíveis com </w:t>
      </w:r>
      <w:proofErr w:type="spellStart"/>
      <w:r w:rsidR="00A86539">
        <w:t>macOS</w:t>
      </w:r>
      <w:proofErr w:type="spellEnd"/>
      <w:r w:rsidR="00A86539">
        <w:t xml:space="preserve">, iOS, </w:t>
      </w:r>
      <w:proofErr w:type="spellStart"/>
      <w:r w:rsidR="00EA4496">
        <w:t>iPadOS</w:t>
      </w:r>
      <w:proofErr w:type="spellEnd"/>
      <w:r w:rsidR="00EA4496">
        <w:t xml:space="preserve">, </w:t>
      </w:r>
      <w:proofErr w:type="spellStart"/>
      <w:r w:rsidR="00EA4496">
        <w:t>tvOS</w:t>
      </w:r>
      <w:proofErr w:type="spellEnd"/>
      <w:r w:rsidR="00EA4496">
        <w:t xml:space="preserve"> e </w:t>
      </w:r>
      <w:proofErr w:type="spellStart"/>
      <w:r w:rsidR="00EA4496">
        <w:t>watchOS</w:t>
      </w:r>
      <w:proofErr w:type="spellEnd"/>
      <w:r w:rsidR="00EA4496">
        <w:t xml:space="preserve">. </w:t>
      </w:r>
      <w:r w:rsidR="002A274C">
        <w:t xml:space="preserve">Um modelo é o resultado da aplicação de um algoritmo de </w:t>
      </w:r>
      <w:r w:rsidR="00DC47B7">
        <w:t>aprendizado de máquina a um conjunto de dados de treinamento</w:t>
      </w:r>
      <w:r w:rsidR="00727004">
        <w:t>, sendo utilizado para realizar predições baseadas em novos dados de entrada</w:t>
      </w:r>
      <w:r w:rsidR="005B37D1">
        <w:t xml:space="preserve"> </w:t>
      </w:r>
      <w:r w:rsidR="00A14A5F">
        <w:t>(APPLE, 2021</w:t>
      </w:r>
      <w:r w:rsidR="00D430A0">
        <w:t>d</w:t>
      </w:r>
      <w:r w:rsidR="00A14A5F">
        <w:t>).</w:t>
      </w:r>
    </w:p>
    <w:p w14:paraId="7A0C5217" w14:textId="234F3CF0" w:rsidR="00A14A5F" w:rsidRDefault="005B37D1" w:rsidP="00A14A5F">
      <w:pPr>
        <w:pStyle w:val="TF-TEXTO"/>
      </w:pPr>
      <w:r>
        <w:t>A utilização do Core ML permite que o processamento do modelo aconteça estritamente no dispositivo do usuário, removendo a necessidade da utilização de conexão com a internet, o que ajuda a manter os dados do usuário privados e o aplicativo responsivo</w:t>
      </w:r>
      <w:r w:rsidR="00A14A5F">
        <w:t xml:space="preserve">. </w:t>
      </w:r>
      <w:r w:rsidR="009709FE">
        <w:t xml:space="preserve">Com o uso do Core ML </w:t>
      </w:r>
      <w:r w:rsidR="00A05FA7">
        <w:t xml:space="preserve">é possível realizar tarefas como análise de imagens utilizando o </w:t>
      </w:r>
      <w:r w:rsidR="00A05FA7" w:rsidRPr="00A05FA7">
        <w:rPr>
          <w:i/>
          <w:iCs/>
        </w:rPr>
        <w:t>framework</w:t>
      </w:r>
      <w:r w:rsidR="00A05FA7">
        <w:t xml:space="preserve"> Vision</w:t>
      </w:r>
      <w:r w:rsidR="00203234">
        <w:t xml:space="preserve">, </w:t>
      </w:r>
      <w:r w:rsidR="00065BBC">
        <w:t xml:space="preserve">processamento de texto com o </w:t>
      </w:r>
      <w:r w:rsidR="00065BBC" w:rsidRPr="00065BBC">
        <w:rPr>
          <w:i/>
          <w:iCs/>
        </w:rPr>
        <w:t>framework</w:t>
      </w:r>
      <w:r w:rsidR="00065BBC">
        <w:t xml:space="preserve"> Natural </w:t>
      </w:r>
      <w:proofErr w:type="spellStart"/>
      <w:r w:rsidR="00065BBC">
        <w:t>Language</w:t>
      </w:r>
      <w:proofErr w:type="spellEnd"/>
      <w:r w:rsidR="00203234">
        <w:t>,</w:t>
      </w:r>
      <w:r w:rsidR="00537DEE">
        <w:t xml:space="preserve"> </w:t>
      </w:r>
      <w:r w:rsidR="001E0CA2">
        <w:t xml:space="preserve">o </w:t>
      </w:r>
      <w:r w:rsidR="00537DEE" w:rsidRPr="00537DEE">
        <w:rPr>
          <w:i/>
          <w:iCs/>
        </w:rPr>
        <w:t>framework</w:t>
      </w:r>
      <w:r w:rsidR="00537DEE">
        <w:t xml:space="preserve"> Speech para conversão de áudio para texto, </w:t>
      </w:r>
      <w:r w:rsidR="000833C8">
        <w:t>e</w:t>
      </w:r>
      <w:r w:rsidR="001E0CA2">
        <w:t xml:space="preserve"> o</w:t>
      </w:r>
      <w:r w:rsidR="000833C8">
        <w:t xml:space="preserve"> </w:t>
      </w:r>
      <w:r w:rsidR="000833C8" w:rsidRPr="000833C8">
        <w:rPr>
          <w:i/>
          <w:iCs/>
        </w:rPr>
        <w:t>framework</w:t>
      </w:r>
      <w:r w:rsidR="000833C8">
        <w:rPr>
          <w:i/>
          <w:iCs/>
        </w:rPr>
        <w:t xml:space="preserve"> </w:t>
      </w:r>
      <w:proofErr w:type="spellStart"/>
      <w:r w:rsidR="000833C8">
        <w:t>Sound</w:t>
      </w:r>
      <w:proofErr w:type="spellEnd"/>
      <w:r w:rsidR="000833C8">
        <w:t xml:space="preserve"> </w:t>
      </w:r>
      <w:proofErr w:type="spellStart"/>
      <w:r w:rsidR="000833C8">
        <w:t>Analysis</w:t>
      </w:r>
      <w:proofErr w:type="spellEnd"/>
      <w:r w:rsidR="000833C8">
        <w:t xml:space="preserve"> para identificar sons em áudio</w:t>
      </w:r>
      <w:r w:rsidR="00A14A5F">
        <w:t xml:space="preserve"> (APPLE, 2021</w:t>
      </w:r>
      <w:r w:rsidR="00D430A0">
        <w:t>d</w:t>
      </w:r>
      <w:r w:rsidR="00A14A5F">
        <w:t>).</w:t>
      </w:r>
      <w:r w:rsidR="00905361">
        <w:t xml:space="preserve"> </w:t>
      </w:r>
      <w:r w:rsidR="00083D02">
        <w:t xml:space="preserve">A </w:t>
      </w:r>
      <w:r w:rsidR="00A14A5F">
        <w:fldChar w:fldCharType="begin"/>
      </w:r>
      <w:r w:rsidR="00A14A5F">
        <w:instrText xml:space="preserve"> REF _Ref88505218 \h </w:instrText>
      </w:r>
      <w:r w:rsidR="00A14A5F">
        <w:fldChar w:fldCharType="separate"/>
      </w:r>
      <w:r w:rsidR="00A14A5F">
        <w:t xml:space="preserve">Figura </w:t>
      </w:r>
      <w:r w:rsidR="00A14A5F">
        <w:rPr>
          <w:noProof/>
        </w:rPr>
        <w:t>4</w:t>
      </w:r>
      <w:r w:rsidR="00A14A5F">
        <w:fldChar w:fldCharType="end"/>
      </w:r>
      <w:r w:rsidR="00A14A5F">
        <w:t xml:space="preserve"> </w:t>
      </w:r>
      <w:r w:rsidR="00083D02">
        <w:t>demonstra as camadas do Core ML</w:t>
      </w:r>
      <w:r w:rsidR="00A14A5F">
        <w:t>.</w:t>
      </w:r>
    </w:p>
    <w:p w14:paraId="6302F6AD" w14:textId="353B43D0" w:rsidR="00A14A5F" w:rsidRDefault="00A14A5F" w:rsidP="00A14A5F">
      <w:pPr>
        <w:pStyle w:val="TF-LEGENDA"/>
      </w:pPr>
      <w:bookmarkStart w:id="40" w:name="_Ref88505218"/>
      <w:r>
        <w:t xml:space="preserve">Figura </w:t>
      </w:r>
      <w:r w:rsidR="00F76EFC">
        <w:fldChar w:fldCharType="begin"/>
      </w:r>
      <w:r w:rsidR="00F76EFC">
        <w:instrText xml:space="preserve"> SEQ Figura \* ARABIC </w:instrText>
      </w:r>
      <w:r w:rsidR="00F76EFC">
        <w:fldChar w:fldCharType="separate"/>
      </w:r>
      <w:r w:rsidR="00893732">
        <w:rPr>
          <w:noProof/>
        </w:rPr>
        <w:t>4</w:t>
      </w:r>
      <w:r w:rsidR="00F76EFC">
        <w:rPr>
          <w:noProof/>
        </w:rPr>
        <w:fldChar w:fldCharType="end"/>
      </w:r>
      <w:bookmarkEnd w:id="40"/>
      <w:r>
        <w:t xml:space="preserve"> </w:t>
      </w:r>
      <w:del w:id="41" w:author="Dalton Solano dos Reis" w:date="2021-12-15T15:10:00Z">
        <w:r w:rsidDel="00A43622">
          <w:delText>-</w:delText>
        </w:r>
      </w:del>
      <w:ins w:id="42" w:author="Dalton Solano dos Reis" w:date="2021-12-15T15:10:00Z">
        <w:r w:rsidR="00A43622">
          <w:t>–</w:t>
        </w:r>
      </w:ins>
      <w:r>
        <w:t xml:space="preserve"> Camadas do framework Core ML</w:t>
      </w:r>
    </w:p>
    <w:p w14:paraId="6DD2728F" w14:textId="0CA7168B" w:rsidR="00A14A5F" w:rsidRDefault="00A14A5F" w:rsidP="00A14A5F">
      <w:pPr>
        <w:pStyle w:val="TF-FIGURA"/>
      </w:pPr>
      <w:r>
        <w:fldChar w:fldCharType="begin"/>
      </w:r>
      <w:r>
        <w:instrText xml:space="preserve"> INCLUDEPICTURE "https://docs-assets.developer.apple.com/published/40e09688b2/3330367@2x.png" \* MERGEFORMATINET </w:instrText>
      </w:r>
      <w:r>
        <w:fldChar w:fldCharType="separate"/>
      </w:r>
      <w:r>
        <w:rPr>
          <w:noProof/>
        </w:rPr>
        <w:drawing>
          <wp:inline distT="0" distB="0" distL="0" distR="0" wp14:anchorId="3DEDFB67" wp14:editId="4977F7E3">
            <wp:extent cx="2998177" cy="1441792"/>
            <wp:effectExtent l="12700" t="12700" r="12065" b="19050"/>
            <wp:docPr id="13" name="Picture 13" descr="A block diagram of the machine learning stack. The top layer is a single block labeled &quot;Your App,” which spans the entire width of the block diagram. The second layer has four blocks labeled “Vision,” &quot;Natural Language,&quot; “Speech,” and &quot;Sound Analysis.” The third layer is labeled &quot;Core ML,&quot; which also spans the entire width. The fourth and final layer has two blocks, &quot;Accelerate and BNNS&quot; and &quot;Metal Performance Shad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ock diagram of the machine learning stack. The top layer is a single block labeled &quot;Your App,” which spans the entire width of the block diagram. The second layer has four blocks labeled “Vision,” &quot;Natural Language,&quot; “Speech,” and &quot;Sound Analysis.” The third layer is labeled &quot;Core ML,&quot; which also spans the entire width. The fourth and final layer has two blocks, &quot;Accelerate and BNNS&quot; and &quot;Metal Performance Shaders.&quot;"/>
                    <pic:cNvPicPr>
                      <a:picLocks noChangeAspect="1" noChangeArrowheads="1"/>
                    </pic:cNvPicPr>
                  </pic:nvPicPr>
                  <pic:blipFill rotWithShape="1">
                    <a:blip r:embed="rId18">
                      <a:extLst>
                        <a:ext uri="{28A0092B-C50C-407E-A947-70E740481C1C}">
                          <a14:useLocalDpi xmlns:a14="http://schemas.microsoft.com/office/drawing/2010/main" val="0"/>
                        </a:ext>
                      </a:extLst>
                    </a:blip>
                    <a:srcRect l="26574" t="17964" r="24438" b="48559"/>
                    <a:stretch/>
                  </pic:blipFill>
                  <pic:spPr bwMode="auto">
                    <a:xfrm>
                      <a:off x="0" y="0"/>
                      <a:ext cx="2998375" cy="14418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01188C92" w14:textId="3649731D" w:rsidR="00A14A5F" w:rsidRDefault="00A14A5F" w:rsidP="00A14A5F">
      <w:pPr>
        <w:pStyle w:val="TF-FONTE"/>
        <w:rPr>
          <w:sz w:val="24"/>
          <w:szCs w:val="24"/>
        </w:rPr>
      </w:pPr>
      <w:r>
        <w:t>Fonte: Apple (2021</w:t>
      </w:r>
      <w:r w:rsidR="00D430A0">
        <w:t>d</w:t>
      </w:r>
      <w:r>
        <w:t>).</w:t>
      </w:r>
    </w:p>
    <w:p w14:paraId="05E72FC0" w14:textId="41679F30" w:rsidR="00B75251" w:rsidRPr="00B75251" w:rsidRDefault="00075306" w:rsidP="00A2028D">
      <w:pPr>
        <w:pStyle w:val="TF-TEXTO"/>
      </w:pPr>
      <w:r>
        <w:t xml:space="preserve">Conforme citado anteriormente, o </w:t>
      </w:r>
      <w:r w:rsidRPr="00075306">
        <w:rPr>
          <w:i/>
          <w:iCs/>
        </w:rPr>
        <w:t>framework</w:t>
      </w:r>
      <w:r>
        <w:rPr>
          <w:i/>
          <w:iCs/>
        </w:rPr>
        <w:t xml:space="preserve"> </w:t>
      </w:r>
      <w:r>
        <w:t xml:space="preserve">Vision realiza </w:t>
      </w:r>
      <w:r w:rsidR="00CE04E8">
        <w:t>análise de imagens, sendo possível detectar rostos e pontos de referência</w:t>
      </w:r>
      <w:r w:rsidR="006A4E87">
        <w:t xml:space="preserve"> de rostos, detecção de textos, </w:t>
      </w:r>
      <w:r w:rsidR="002C07F0">
        <w:t xml:space="preserve">reconhecimento de código de barras, registro de imagens e rastreamento de recursos gerais. </w:t>
      </w:r>
      <w:r w:rsidR="00872CB6">
        <w:t xml:space="preserve">Além dessas funcionalidades nativas, o Vision também permite a utilização de modelos personalizados do Core ML para tarefas como classificação ou detecção de objetos. </w:t>
      </w:r>
    </w:p>
    <w:p w14:paraId="4B4647E8" w14:textId="77777777" w:rsidR="00A7748B" w:rsidRDefault="00A7748B" w:rsidP="00A7748B">
      <w:pPr>
        <w:pStyle w:val="Ttulo2"/>
      </w:pPr>
      <w:r>
        <w:t>TRABALHOS CORRELATOS</w:t>
      </w:r>
    </w:p>
    <w:p w14:paraId="090B18BF" w14:textId="1EA16BE0" w:rsidR="00C33219" w:rsidRDefault="00C33219" w:rsidP="006656B5">
      <w:pPr>
        <w:pStyle w:val="TF-TEXTO"/>
      </w:pPr>
      <w:r>
        <w:t xml:space="preserve">Foram selecionados três trabalhos correlatos que possuem características semelhantes aos objetivos do estudo </w:t>
      </w:r>
      <w:r w:rsidR="001E0CA2">
        <w:t>desenvolvido</w:t>
      </w:r>
      <w:r>
        <w:t xml:space="preserve">. </w:t>
      </w:r>
      <w:r w:rsidR="001C1D82" w:rsidRPr="001C1D82">
        <w:t>O primeiro trabalho é um sistema para reconhecimento em tempo real de objetos, com seus resultados convertidos em um som tridimensional (JIANG; LIN; QU, 2016)</w:t>
      </w:r>
      <w:r w:rsidR="009E6605">
        <w:t xml:space="preserve">, descrito no </w:t>
      </w:r>
      <w:r w:rsidR="00C349EA">
        <w:fldChar w:fldCharType="begin"/>
      </w:r>
      <w:r w:rsidR="00C349EA">
        <w:instrText xml:space="preserve"> REF _Ref520281304 \h </w:instrText>
      </w:r>
      <w:r w:rsidR="00C349EA">
        <w:fldChar w:fldCharType="separate"/>
      </w:r>
      <w:r w:rsidR="00C349EA" w:rsidRPr="00C349EA">
        <w:t xml:space="preserve">Quadro </w:t>
      </w:r>
      <w:r w:rsidR="00C349EA" w:rsidRPr="00C349EA">
        <w:rPr>
          <w:noProof/>
        </w:rPr>
        <w:t>1</w:t>
      </w:r>
      <w:r w:rsidR="00C349EA">
        <w:fldChar w:fldCharType="end"/>
      </w:r>
      <w:r w:rsidR="00C349EA">
        <w:t>.</w:t>
      </w:r>
      <w:r w:rsidR="001C1D82" w:rsidRPr="001C1D82">
        <w:t xml:space="preserve"> </w:t>
      </w:r>
      <w:r w:rsidR="00467EEE">
        <w:t xml:space="preserve">No </w:t>
      </w:r>
      <w:r w:rsidR="00467EEE">
        <w:fldChar w:fldCharType="begin"/>
      </w:r>
      <w:r w:rsidR="00467EEE">
        <w:instrText xml:space="preserve"> REF _Ref88762861 \h </w:instrText>
      </w:r>
      <w:r w:rsidR="00467EEE">
        <w:fldChar w:fldCharType="separate"/>
      </w:r>
      <w:r w:rsidR="00467EEE" w:rsidRPr="00467EEE">
        <w:t xml:space="preserve">Quadro </w:t>
      </w:r>
      <w:r w:rsidR="00467EEE" w:rsidRPr="00467EEE">
        <w:rPr>
          <w:noProof/>
        </w:rPr>
        <w:t>2</w:t>
      </w:r>
      <w:r w:rsidR="00467EEE">
        <w:fldChar w:fldCharType="end"/>
      </w:r>
      <w:r w:rsidR="00467EEE">
        <w:t xml:space="preserve"> é apresentado o trabalho de</w:t>
      </w:r>
      <w:r w:rsidR="001C1D82" w:rsidRPr="001C1D82">
        <w:t xml:space="preserve"> detecção em tempo real de objetos e obstáculos utilizando o Microsoft Kinect (PHAM; LE; VUILLERME, </w:t>
      </w:r>
      <w:r w:rsidR="001C1D82" w:rsidRPr="001C1D82">
        <w:lastRenderedPageBreak/>
        <w:t xml:space="preserve">2016). </w:t>
      </w:r>
      <w:r w:rsidR="00467EEE">
        <w:t xml:space="preserve">No </w:t>
      </w:r>
      <w:r w:rsidR="009707CB">
        <w:fldChar w:fldCharType="begin"/>
      </w:r>
      <w:r w:rsidR="009707CB">
        <w:instrText xml:space="preserve"> REF _Ref88762897 \h </w:instrText>
      </w:r>
      <w:r w:rsidR="009707CB">
        <w:fldChar w:fldCharType="separate"/>
      </w:r>
      <w:r w:rsidR="009707CB" w:rsidRPr="009707CB">
        <w:t xml:space="preserve">Quadro </w:t>
      </w:r>
      <w:r w:rsidR="009707CB" w:rsidRPr="009707CB">
        <w:rPr>
          <w:noProof/>
        </w:rPr>
        <w:t>3</w:t>
      </w:r>
      <w:r w:rsidR="009707CB">
        <w:fldChar w:fldCharType="end"/>
      </w:r>
      <w:r w:rsidR="009707CB">
        <w:t xml:space="preserve"> é apresentado </w:t>
      </w:r>
      <w:r w:rsidR="001C1D82" w:rsidRPr="001C1D82">
        <w:t xml:space="preserve">um dispositivo vestível capaz de detectar obstáculos e objetos, e orientar o usuário em ambientes internos e externos (BAI </w:t>
      </w:r>
      <w:r w:rsidR="001C1D82" w:rsidRPr="009707CB">
        <w:rPr>
          <w:i/>
          <w:iCs/>
        </w:rPr>
        <w:t>et al</w:t>
      </w:r>
      <w:r w:rsidR="001C1D82" w:rsidRPr="001C1D82">
        <w:t>., 2019).</w:t>
      </w:r>
    </w:p>
    <w:p w14:paraId="0264DC32" w14:textId="507418C4" w:rsidR="005816A3" w:rsidRPr="004F092C" w:rsidRDefault="005816A3" w:rsidP="001B7764">
      <w:pPr>
        <w:pStyle w:val="TF-LEGENDA"/>
        <w:rPr>
          <w:lang w:val="en-US"/>
        </w:rPr>
      </w:pPr>
      <w:bookmarkStart w:id="43" w:name="_Ref520281304"/>
      <w:r w:rsidRPr="004F092C">
        <w:rPr>
          <w:lang w:val="en-US"/>
        </w:rPr>
        <w:t xml:space="preserve">Quadro </w:t>
      </w:r>
      <w:r w:rsidR="00C02B4F">
        <w:fldChar w:fldCharType="begin"/>
      </w:r>
      <w:r w:rsidR="00C02B4F" w:rsidRPr="004F092C">
        <w:rPr>
          <w:lang w:val="en-US"/>
        </w:rPr>
        <w:instrText xml:space="preserve"> SEQ Quadro \* ARABIC </w:instrText>
      </w:r>
      <w:r w:rsidR="00C02B4F">
        <w:fldChar w:fldCharType="separate"/>
      </w:r>
      <w:r w:rsidR="00561410">
        <w:rPr>
          <w:noProof/>
          <w:lang w:val="en-US"/>
        </w:rPr>
        <w:t>1</w:t>
      </w:r>
      <w:r w:rsidR="00C02B4F">
        <w:rPr>
          <w:noProof/>
        </w:rPr>
        <w:fldChar w:fldCharType="end"/>
      </w:r>
      <w:bookmarkEnd w:id="43"/>
      <w:r w:rsidRPr="004F092C">
        <w:rPr>
          <w:lang w:val="en-US"/>
        </w:rPr>
        <w:t xml:space="preserve"> – </w:t>
      </w:r>
      <w:r w:rsidR="004F092C" w:rsidRPr="004F092C">
        <w:rPr>
          <w:lang w:val="en-US"/>
        </w:rPr>
        <w:t xml:space="preserve">Let Blind People See: Real-Time Visual Recognition </w:t>
      </w:r>
      <w:r w:rsidR="00462059" w:rsidRPr="004F092C">
        <w:rPr>
          <w:lang w:val="en-US"/>
        </w:rPr>
        <w:t>with</w:t>
      </w:r>
      <w:r w:rsidR="004F092C" w:rsidRPr="004F092C">
        <w:rPr>
          <w:lang w:val="en-US"/>
        </w:rPr>
        <w:t xml:space="preserve"> Results Converted To 3</w:t>
      </w:r>
      <w:r w:rsidR="004F092C">
        <w:rPr>
          <w:lang w:val="en-US"/>
        </w:rPr>
        <w:t>D</w:t>
      </w:r>
      <w:r w:rsidR="004F092C" w:rsidRPr="004F092C">
        <w:rPr>
          <w:lang w:val="en-US"/>
        </w:rPr>
        <w:t xml:space="preserve"> Audio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816A3" w14:paraId="37250259" w14:textId="77777777" w:rsidTr="00E36EE8">
        <w:tc>
          <w:tcPr>
            <w:tcW w:w="1701" w:type="dxa"/>
            <w:shd w:val="clear" w:color="auto" w:fill="auto"/>
          </w:tcPr>
          <w:p w14:paraId="7260256E" w14:textId="77777777" w:rsidR="005816A3" w:rsidRDefault="005816A3" w:rsidP="00E36EE8">
            <w:pPr>
              <w:pStyle w:val="TF-TEXTO-QUADRO"/>
            </w:pPr>
            <w:r>
              <w:t>Referência</w:t>
            </w:r>
          </w:p>
        </w:tc>
        <w:tc>
          <w:tcPr>
            <w:tcW w:w="7970" w:type="dxa"/>
            <w:shd w:val="clear" w:color="auto" w:fill="auto"/>
          </w:tcPr>
          <w:p w14:paraId="6D88E0CD" w14:textId="211755C6" w:rsidR="005816A3" w:rsidRDefault="00462059" w:rsidP="00E36EE8">
            <w:pPr>
              <w:pStyle w:val="TF-TEXTO-QUADRO"/>
            </w:pPr>
            <w:r w:rsidRPr="00462059">
              <w:t xml:space="preserve">Jiang, </w:t>
            </w:r>
            <w:proofErr w:type="spellStart"/>
            <w:r w:rsidRPr="00462059">
              <w:t>Lin</w:t>
            </w:r>
            <w:proofErr w:type="spellEnd"/>
            <w:r w:rsidRPr="00462059">
              <w:t xml:space="preserve"> e </w:t>
            </w:r>
            <w:proofErr w:type="spellStart"/>
            <w:r w:rsidRPr="00462059">
              <w:t>Qu</w:t>
            </w:r>
            <w:proofErr w:type="spellEnd"/>
            <w:r w:rsidRPr="00462059">
              <w:t xml:space="preserve"> (2016)</w:t>
            </w:r>
          </w:p>
        </w:tc>
      </w:tr>
      <w:tr w:rsidR="005816A3" w14:paraId="6F35EC71" w14:textId="77777777" w:rsidTr="00E36EE8">
        <w:tc>
          <w:tcPr>
            <w:tcW w:w="1701" w:type="dxa"/>
            <w:shd w:val="clear" w:color="auto" w:fill="auto"/>
          </w:tcPr>
          <w:p w14:paraId="21D7DD23" w14:textId="77777777" w:rsidR="005816A3" w:rsidRDefault="005816A3" w:rsidP="00E36EE8">
            <w:pPr>
              <w:pStyle w:val="TF-TEXTO-QUADRO"/>
            </w:pPr>
            <w:r>
              <w:t>Objetivos</w:t>
            </w:r>
          </w:p>
        </w:tc>
        <w:tc>
          <w:tcPr>
            <w:tcW w:w="7970" w:type="dxa"/>
            <w:shd w:val="clear" w:color="auto" w:fill="auto"/>
          </w:tcPr>
          <w:p w14:paraId="714B4228" w14:textId="221A99C7" w:rsidR="005816A3" w:rsidRDefault="00572113" w:rsidP="00E36EE8">
            <w:pPr>
              <w:pStyle w:val="TF-TEXTO-QUADRO"/>
            </w:pPr>
            <w:r>
              <w:t>Permitir que pessoas com deficiência visual possam localizar objetos em ambientes internos.</w:t>
            </w:r>
          </w:p>
        </w:tc>
      </w:tr>
      <w:tr w:rsidR="005816A3" w14:paraId="50E7DFC8" w14:textId="77777777" w:rsidTr="00E36EE8">
        <w:tc>
          <w:tcPr>
            <w:tcW w:w="1701" w:type="dxa"/>
            <w:shd w:val="clear" w:color="auto" w:fill="auto"/>
          </w:tcPr>
          <w:p w14:paraId="02BCAB42" w14:textId="77777777" w:rsidR="005816A3" w:rsidRDefault="005816A3" w:rsidP="00E36EE8">
            <w:pPr>
              <w:pStyle w:val="TF-TEXTO-QUADRO"/>
            </w:pPr>
            <w:r>
              <w:t>Principais funcionalidades</w:t>
            </w:r>
          </w:p>
        </w:tc>
        <w:tc>
          <w:tcPr>
            <w:tcW w:w="7970" w:type="dxa"/>
            <w:shd w:val="clear" w:color="auto" w:fill="auto"/>
          </w:tcPr>
          <w:p w14:paraId="1B02AE5D" w14:textId="13EE98F7" w:rsidR="005816A3" w:rsidRDefault="001E3094" w:rsidP="00E36EE8">
            <w:pPr>
              <w:pStyle w:val="TF-TEXTO-QUADRO"/>
            </w:pPr>
            <w:r>
              <w:t xml:space="preserve">Reconhecimento de objetos e conversão </w:t>
            </w:r>
            <w:r w:rsidR="00376505">
              <w:t>dos seus resultados para um som tridimensional, orientando o usuário de sua localização.</w:t>
            </w:r>
          </w:p>
        </w:tc>
      </w:tr>
      <w:tr w:rsidR="005816A3" w14:paraId="200A0FFC" w14:textId="77777777" w:rsidTr="00E36EE8">
        <w:tc>
          <w:tcPr>
            <w:tcW w:w="1701" w:type="dxa"/>
            <w:shd w:val="clear" w:color="auto" w:fill="auto"/>
          </w:tcPr>
          <w:p w14:paraId="6A80DCC3" w14:textId="77777777" w:rsidR="005816A3" w:rsidRDefault="005816A3" w:rsidP="00E36EE8">
            <w:pPr>
              <w:pStyle w:val="TF-TEXTO-QUADRO"/>
            </w:pPr>
            <w:r>
              <w:t>Ferramentas de desenvolvimento</w:t>
            </w:r>
          </w:p>
        </w:tc>
        <w:tc>
          <w:tcPr>
            <w:tcW w:w="7970" w:type="dxa"/>
            <w:shd w:val="clear" w:color="auto" w:fill="auto"/>
          </w:tcPr>
          <w:p w14:paraId="6CA20E43" w14:textId="5F1D75E9" w:rsidR="005816A3" w:rsidRDefault="00125386" w:rsidP="00E36EE8">
            <w:pPr>
              <w:pStyle w:val="TF-TEXTO-QUADRO"/>
            </w:pPr>
            <w:proofErr w:type="spellStart"/>
            <w:r>
              <w:t>Unity</w:t>
            </w:r>
            <w:proofErr w:type="spellEnd"/>
            <w:r>
              <w:t xml:space="preserve"> para gerar o áudio tridimensional, algoritmo YOLO para reconhecimento de objetos.</w:t>
            </w:r>
          </w:p>
        </w:tc>
      </w:tr>
      <w:tr w:rsidR="005816A3" w14:paraId="3A090D49" w14:textId="77777777" w:rsidTr="00E36EE8">
        <w:tc>
          <w:tcPr>
            <w:tcW w:w="1701" w:type="dxa"/>
            <w:shd w:val="clear" w:color="auto" w:fill="auto"/>
          </w:tcPr>
          <w:p w14:paraId="3D1402E6" w14:textId="77777777" w:rsidR="005816A3" w:rsidRDefault="005816A3" w:rsidP="00E36EE8">
            <w:pPr>
              <w:pStyle w:val="TF-TEXTO-QUADRO"/>
            </w:pPr>
            <w:r>
              <w:t>Resultados e conclusões</w:t>
            </w:r>
          </w:p>
        </w:tc>
        <w:tc>
          <w:tcPr>
            <w:tcW w:w="7970" w:type="dxa"/>
            <w:shd w:val="clear" w:color="auto" w:fill="auto"/>
          </w:tcPr>
          <w:p w14:paraId="43C00EEA" w14:textId="4CE425B8" w:rsidR="005816A3" w:rsidRDefault="001C2942" w:rsidP="00E36EE8">
            <w:pPr>
              <w:pStyle w:val="TF-TEXTO-QUADRO"/>
            </w:pPr>
            <w:r>
              <w:t xml:space="preserve">A detecção de objetos teve um bom desempenho, e a utilização da descrição dos objetos por áudio tridimensional foi de grande auxílio para a localização e guia do usuário no ambiente. </w:t>
            </w:r>
          </w:p>
        </w:tc>
      </w:tr>
    </w:tbl>
    <w:p w14:paraId="084F810A" w14:textId="7B8707EB" w:rsidR="005816A3" w:rsidRDefault="00A7748B" w:rsidP="00A7748B">
      <w:pPr>
        <w:pStyle w:val="TF-FONTE"/>
      </w:pPr>
      <w:r>
        <w:t>Fonte: elaborado pelo autor.</w:t>
      </w:r>
    </w:p>
    <w:p w14:paraId="3B30556A" w14:textId="77777777" w:rsidR="002F2D2D" w:rsidRDefault="002F2D2D" w:rsidP="002F2D2D">
      <w:pPr>
        <w:pStyle w:val="TF-TEXTO"/>
      </w:pPr>
      <w:r>
        <w:t xml:space="preserve">O trabalho descrito por Jiang, </w:t>
      </w:r>
      <w:proofErr w:type="spellStart"/>
      <w:r>
        <w:t>Lin</w:t>
      </w:r>
      <w:proofErr w:type="spellEnd"/>
      <w:r>
        <w:t xml:space="preserve"> e </w:t>
      </w:r>
      <w:proofErr w:type="spellStart"/>
      <w:r>
        <w:t>Qu</w:t>
      </w:r>
      <w:proofErr w:type="spellEnd"/>
      <w:r>
        <w:t xml:space="preserve"> (2016) consiste em permitir que pessoas com deficiência visual tenham a possibilidade de reconhecer o ambiente ao seu redor a partir da detecção de objetos em tempo real, e de sua descrição por áudio para o usuário. A técnica utiliza a tecnologia denominada de simulação de som </w:t>
      </w:r>
      <w:proofErr w:type="spellStart"/>
      <w:r>
        <w:t>binaural</w:t>
      </w:r>
      <w:proofErr w:type="spellEnd"/>
      <w:r>
        <w:t xml:space="preserve">, que facilita a identificação da direção onde o objeto se encontra. O sistema foi composto pela captura de vídeo feita por uma câmera </w:t>
      </w:r>
      <w:proofErr w:type="spellStart"/>
      <w:r>
        <w:t>GoPro</w:t>
      </w:r>
      <w:proofErr w:type="spellEnd"/>
      <w:r>
        <w:t xml:space="preserve">, e as imagens foram transmitidas para um servidor, com o objetivo de realizar o reconhecimento da imagem em tempo real com modelos de detecção de objetos existentes, como o YOLO. Para o áudio tridimensional, utilizou-se o motor de jogos </w:t>
      </w:r>
      <w:proofErr w:type="spellStart"/>
      <w:r>
        <w:t>Unity</w:t>
      </w:r>
      <w:proofErr w:type="spellEnd"/>
      <w:r>
        <w:t>. O som foi transmitido para o usuário por meio de fones de ouvido sem fio.</w:t>
      </w:r>
    </w:p>
    <w:p w14:paraId="34F62964" w14:textId="1C62CFDF" w:rsidR="008D5DE0" w:rsidRDefault="004465CD" w:rsidP="008D5DE0">
      <w:pPr>
        <w:pStyle w:val="TF-TEXTO"/>
      </w:pPr>
      <w:r>
        <w:t>As</w:t>
      </w:r>
      <w:r w:rsidR="002F2D2D">
        <w:t xml:space="preserve"> imagens são transmitidas para um servidor que realiza a detecção dos objetos. A transmissão do vídeo em alta definição é feita em até 1 milissegundo, e o algoritmo do YOLO processa um único frame da imagem numa velocidade de 4 a 60 frames por segundo, dependendo do tamanho da imagem enviada. Nos testes realizados, constatou-se que a utilização da descrição dos objetos por áudio tridimensional foi de grande auxílio para a localização e guia do usuário no ambiente, mas alguns ajustes precisariam ser feitos, como por exemplo diminuir a frequência da repetição de objetos já detectados no ambiente</w:t>
      </w:r>
      <w:r>
        <w:t xml:space="preserve"> </w:t>
      </w:r>
      <w:r w:rsidRPr="001C1D82">
        <w:t>(JIANG; LIN; QU, 2016).</w:t>
      </w:r>
      <w:r w:rsidR="00F66C47">
        <w:t xml:space="preserve"> A</w:t>
      </w:r>
      <w:r w:rsidR="00C97F4B">
        <w:t xml:space="preserve"> </w:t>
      </w:r>
      <w:r w:rsidR="00C97F4B">
        <w:fldChar w:fldCharType="begin"/>
      </w:r>
      <w:r w:rsidR="00C97F4B">
        <w:instrText xml:space="preserve"> REF _Ref88414438 \h </w:instrText>
      </w:r>
      <w:r w:rsidR="00C97F4B">
        <w:fldChar w:fldCharType="separate"/>
      </w:r>
      <w:r w:rsidR="006D7E5C">
        <w:t xml:space="preserve">Figura </w:t>
      </w:r>
      <w:r w:rsidR="006D7E5C">
        <w:rPr>
          <w:noProof/>
        </w:rPr>
        <w:t>5</w:t>
      </w:r>
      <w:r w:rsidR="00C97F4B">
        <w:fldChar w:fldCharType="end"/>
      </w:r>
      <w:r w:rsidR="00F66C47">
        <w:t xml:space="preserve"> demonstra o fluxo do </w:t>
      </w:r>
      <w:r w:rsidR="00353E6B">
        <w:t>trabalho</w:t>
      </w:r>
      <w:r w:rsidR="00C97F4B">
        <w:t xml:space="preserve"> proposto</w:t>
      </w:r>
      <w:r w:rsidR="00353E6B">
        <w:t xml:space="preserve">. </w:t>
      </w:r>
    </w:p>
    <w:p w14:paraId="7411901B" w14:textId="0AD6D89A" w:rsidR="00353E6B" w:rsidRDefault="00353E6B" w:rsidP="00353E6B">
      <w:pPr>
        <w:pStyle w:val="TF-LEGENDA"/>
      </w:pPr>
      <w:bookmarkStart w:id="44" w:name="_Ref88414438"/>
      <w:r>
        <w:t xml:space="preserve">Figura </w:t>
      </w:r>
      <w:r w:rsidR="00F76EFC">
        <w:fldChar w:fldCharType="begin"/>
      </w:r>
      <w:r w:rsidR="00F76EFC">
        <w:instrText xml:space="preserve"> SEQ Figura \* ARABIC </w:instrText>
      </w:r>
      <w:r w:rsidR="00F76EFC">
        <w:fldChar w:fldCharType="separate"/>
      </w:r>
      <w:r w:rsidR="00893732">
        <w:rPr>
          <w:noProof/>
        </w:rPr>
        <w:t>5</w:t>
      </w:r>
      <w:r w:rsidR="00F76EFC">
        <w:rPr>
          <w:noProof/>
        </w:rPr>
        <w:fldChar w:fldCharType="end"/>
      </w:r>
      <w:bookmarkEnd w:id="44"/>
      <w:r>
        <w:t xml:space="preserve"> </w:t>
      </w:r>
      <w:del w:id="45" w:author="Dalton Solano dos Reis" w:date="2021-12-15T15:10:00Z">
        <w:r w:rsidDel="00A43622">
          <w:delText>-</w:delText>
        </w:r>
      </w:del>
      <w:ins w:id="46" w:author="Dalton Solano dos Reis" w:date="2021-12-15T15:10:00Z">
        <w:r w:rsidR="00A43622">
          <w:t>–</w:t>
        </w:r>
      </w:ins>
      <w:r>
        <w:t xml:space="preserve"> Fluxo do trabalho de Jiang, </w:t>
      </w:r>
      <w:proofErr w:type="spellStart"/>
      <w:r>
        <w:t>Lin</w:t>
      </w:r>
      <w:proofErr w:type="spellEnd"/>
      <w:r>
        <w:t xml:space="preserve"> e </w:t>
      </w:r>
      <w:proofErr w:type="spellStart"/>
      <w:r>
        <w:t>Qu</w:t>
      </w:r>
      <w:proofErr w:type="spellEnd"/>
      <w:r w:rsidR="00C97F4B">
        <w:t xml:space="preserve"> (2016)</w:t>
      </w:r>
    </w:p>
    <w:p w14:paraId="02E0132A" w14:textId="1E67881D" w:rsidR="00F66C47" w:rsidRDefault="00F66C47" w:rsidP="00F66C47">
      <w:pPr>
        <w:pStyle w:val="TF-FIGURA"/>
      </w:pPr>
      <w:r>
        <w:fldChar w:fldCharType="begin"/>
      </w:r>
      <w:r>
        <w:instrText xml:space="preserve"> INCLUDEPICTURE "/var/folders/4s/35vcqpsj66lfxzn6rlltlj3w0000gn/T/com.microsoft.Word/WebArchiveCopyPasteTempFiles/page4image6641968" \* MERGEFORMATINET </w:instrText>
      </w:r>
      <w:r>
        <w:fldChar w:fldCharType="separate"/>
      </w:r>
      <w:r w:rsidRPr="000C1635">
        <w:rPr>
          <w:noProof/>
        </w:rPr>
        <w:drawing>
          <wp:inline distT="0" distB="0" distL="0" distR="0" wp14:anchorId="1E6BBDFA" wp14:editId="2663D52C">
            <wp:extent cx="3006237" cy="1945496"/>
            <wp:effectExtent l="12700" t="12700" r="11430" b="15240"/>
            <wp:docPr id="14" name="Picture 14" descr="page4image6641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page4image664196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6237" cy="1945496"/>
                    </a:xfrm>
                    <a:prstGeom prst="rect">
                      <a:avLst/>
                    </a:prstGeom>
                    <a:noFill/>
                    <a:ln>
                      <a:solidFill>
                        <a:schemeClr val="tx1"/>
                      </a:solidFill>
                    </a:ln>
                  </pic:spPr>
                </pic:pic>
              </a:graphicData>
            </a:graphic>
          </wp:inline>
        </w:drawing>
      </w:r>
      <w:r>
        <w:fldChar w:fldCharType="end"/>
      </w:r>
    </w:p>
    <w:p w14:paraId="04DD8FAA" w14:textId="22551C2D" w:rsidR="00353E6B" w:rsidRPr="008D5DE0" w:rsidRDefault="00353E6B" w:rsidP="00C97F4B">
      <w:pPr>
        <w:pStyle w:val="TF-FONTE"/>
      </w:pPr>
      <w:r>
        <w:t xml:space="preserve">Fonte: </w:t>
      </w:r>
      <w:r w:rsidR="00C97F4B" w:rsidRPr="00C97F4B">
        <w:t xml:space="preserve">Jiang, </w:t>
      </w:r>
      <w:proofErr w:type="spellStart"/>
      <w:r w:rsidR="00C97F4B" w:rsidRPr="00C97F4B">
        <w:t>Lin</w:t>
      </w:r>
      <w:proofErr w:type="spellEnd"/>
      <w:r w:rsidR="00C97F4B" w:rsidRPr="00C97F4B">
        <w:t xml:space="preserve"> e </w:t>
      </w:r>
      <w:proofErr w:type="spellStart"/>
      <w:r w:rsidR="00C97F4B" w:rsidRPr="00C97F4B">
        <w:t>Qu</w:t>
      </w:r>
      <w:proofErr w:type="spellEnd"/>
      <w:r w:rsidR="00C97F4B" w:rsidRPr="00C97F4B">
        <w:t xml:space="preserve"> (2016).</w:t>
      </w:r>
    </w:p>
    <w:p w14:paraId="76A40474" w14:textId="11F59F92" w:rsidR="008D5DE0" w:rsidRPr="008D5DE0" w:rsidRDefault="008D5DE0" w:rsidP="008D5DE0">
      <w:pPr>
        <w:pStyle w:val="TF-LEGENDA"/>
        <w:rPr>
          <w:lang w:val="en-US"/>
        </w:rPr>
      </w:pPr>
      <w:bookmarkStart w:id="47" w:name="_Ref88762861"/>
      <w:r w:rsidRPr="008D5DE0">
        <w:rPr>
          <w:lang w:val="en-US"/>
        </w:rPr>
        <w:t xml:space="preserve">Quadro </w:t>
      </w:r>
      <w:r>
        <w:fldChar w:fldCharType="begin"/>
      </w:r>
      <w:r w:rsidRPr="008D5DE0">
        <w:rPr>
          <w:lang w:val="en-US"/>
        </w:rPr>
        <w:instrText xml:space="preserve"> SEQ Quadro \* ARABIC </w:instrText>
      </w:r>
      <w:r>
        <w:fldChar w:fldCharType="separate"/>
      </w:r>
      <w:r w:rsidR="00561410">
        <w:rPr>
          <w:noProof/>
          <w:lang w:val="en-US"/>
        </w:rPr>
        <w:t>2</w:t>
      </w:r>
      <w:r>
        <w:fldChar w:fldCharType="end"/>
      </w:r>
      <w:bookmarkEnd w:id="47"/>
      <w:r w:rsidRPr="008D5DE0">
        <w:rPr>
          <w:lang w:val="en-US"/>
        </w:rPr>
        <w:t xml:space="preserve"> </w:t>
      </w:r>
      <w:del w:id="48" w:author="Dalton Solano dos Reis" w:date="2021-12-15T15:10:00Z">
        <w:r w:rsidRPr="008D5DE0" w:rsidDel="00A43622">
          <w:rPr>
            <w:lang w:val="en-US"/>
          </w:rPr>
          <w:delText>-</w:delText>
        </w:r>
      </w:del>
      <w:ins w:id="49" w:author="Dalton Solano dos Reis" w:date="2021-12-15T15:10:00Z">
        <w:r w:rsidR="00A43622">
          <w:rPr>
            <w:lang w:val="en-US"/>
          </w:rPr>
          <w:t>–</w:t>
        </w:r>
      </w:ins>
      <w:r w:rsidRPr="008D5DE0">
        <w:rPr>
          <w:lang w:val="en-US"/>
        </w:rPr>
        <w:t xml:space="preserve"> Real-Time Obstacle Detection System </w:t>
      </w:r>
      <w:r w:rsidR="00584747" w:rsidRPr="008D5DE0">
        <w:rPr>
          <w:lang w:val="en-US"/>
        </w:rPr>
        <w:t>in</w:t>
      </w:r>
      <w:r w:rsidRPr="008D5DE0">
        <w:rPr>
          <w:lang w:val="en-US"/>
        </w:rPr>
        <w:t xml:space="preserve"> Indoor Environment For The Visually Impaired Using Microsoft Kinect Sensor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8D5DE0" w14:paraId="4D844EA1" w14:textId="77777777" w:rsidTr="008D5DE0">
        <w:tc>
          <w:tcPr>
            <w:tcW w:w="1698" w:type="dxa"/>
            <w:shd w:val="clear" w:color="auto" w:fill="auto"/>
          </w:tcPr>
          <w:p w14:paraId="629EB193" w14:textId="77777777" w:rsidR="008D5DE0" w:rsidRDefault="008D5DE0" w:rsidP="000F5CB9">
            <w:pPr>
              <w:pStyle w:val="TF-TEXTO-QUADRO"/>
            </w:pPr>
            <w:r>
              <w:t>Referência</w:t>
            </w:r>
          </w:p>
        </w:tc>
        <w:tc>
          <w:tcPr>
            <w:tcW w:w="7823" w:type="dxa"/>
            <w:shd w:val="clear" w:color="auto" w:fill="auto"/>
          </w:tcPr>
          <w:p w14:paraId="7D0F42D8" w14:textId="29E25BBB" w:rsidR="008D5DE0" w:rsidRDefault="00405697" w:rsidP="000F5CB9">
            <w:pPr>
              <w:pStyle w:val="TF-TEXTO-QUADRO"/>
            </w:pPr>
            <w:proofErr w:type="spellStart"/>
            <w:r w:rsidRPr="00405697">
              <w:t>Pham</w:t>
            </w:r>
            <w:proofErr w:type="spellEnd"/>
            <w:r w:rsidRPr="00405697">
              <w:t xml:space="preserve">, Le e </w:t>
            </w:r>
            <w:proofErr w:type="spellStart"/>
            <w:r w:rsidRPr="00405697">
              <w:t>Vuillerme</w:t>
            </w:r>
            <w:proofErr w:type="spellEnd"/>
            <w:r w:rsidRPr="00405697">
              <w:t xml:space="preserve"> (2016)</w:t>
            </w:r>
          </w:p>
        </w:tc>
      </w:tr>
      <w:tr w:rsidR="008D5DE0" w14:paraId="1921C5AF" w14:textId="77777777" w:rsidTr="008D5DE0">
        <w:tc>
          <w:tcPr>
            <w:tcW w:w="1698" w:type="dxa"/>
            <w:shd w:val="clear" w:color="auto" w:fill="auto"/>
          </w:tcPr>
          <w:p w14:paraId="67C9618F" w14:textId="77777777" w:rsidR="008D5DE0" w:rsidRDefault="008D5DE0" w:rsidP="000F5CB9">
            <w:pPr>
              <w:pStyle w:val="TF-TEXTO-QUADRO"/>
            </w:pPr>
            <w:r>
              <w:t>Objetivos</w:t>
            </w:r>
          </w:p>
        </w:tc>
        <w:tc>
          <w:tcPr>
            <w:tcW w:w="7823" w:type="dxa"/>
            <w:shd w:val="clear" w:color="auto" w:fill="auto"/>
          </w:tcPr>
          <w:p w14:paraId="33B09A72" w14:textId="65091029" w:rsidR="008D5DE0" w:rsidRDefault="004B6F16" w:rsidP="000F5CB9">
            <w:pPr>
              <w:pStyle w:val="TF-TEXTO-QUADRO"/>
            </w:pPr>
            <w:r>
              <w:t>Detectar obstáculos em ambientes internos para o</w:t>
            </w:r>
            <w:r w:rsidR="00931DA8">
              <w:t>rientar pessoas com deficiência visual</w:t>
            </w:r>
            <w:r w:rsidR="00D34659">
              <w:t xml:space="preserve"> utilizando o Microsoft Kinect</w:t>
            </w:r>
            <w:r>
              <w:t>.</w:t>
            </w:r>
            <w:r w:rsidR="00931DA8">
              <w:t xml:space="preserve"> </w:t>
            </w:r>
          </w:p>
        </w:tc>
      </w:tr>
      <w:tr w:rsidR="008D5DE0" w14:paraId="42B11F40" w14:textId="77777777" w:rsidTr="008D5DE0">
        <w:tc>
          <w:tcPr>
            <w:tcW w:w="1698" w:type="dxa"/>
            <w:shd w:val="clear" w:color="auto" w:fill="auto"/>
          </w:tcPr>
          <w:p w14:paraId="3FA97BE1" w14:textId="77777777" w:rsidR="008D5DE0" w:rsidRDefault="008D5DE0" w:rsidP="000F5CB9">
            <w:pPr>
              <w:pStyle w:val="TF-TEXTO-QUADRO"/>
            </w:pPr>
            <w:r>
              <w:t>Principais funcionalidades</w:t>
            </w:r>
          </w:p>
        </w:tc>
        <w:tc>
          <w:tcPr>
            <w:tcW w:w="7823" w:type="dxa"/>
            <w:shd w:val="clear" w:color="auto" w:fill="auto"/>
          </w:tcPr>
          <w:p w14:paraId="64022E25" w14:textId="4C28D484" w:rsidR="008D5DE0" w:rsidRDefault="00F1006E" w:rsidP="000F5CB9">
            <w:pPr>
              <w:pStyle w:val="TF-TEXTO-QUADRO"/>
            </w:pPr>
            <w:r>
              <w:t>Detecção de</w:t>
            </w:r>
            <w:r w:rsidR="00F3184C">
              <w:t xml:space="preserve"> obstáculos</w:t>
            </w:r>
            <w:r>
              <w:t xml:space="preserve"> </w:t>
            </w:r>
            <w:r w:rsidR="00A63A8A">
              <w:t>no chão, paredes e escadas</w:t>
            </w:r>
            <w:r w:rsidR="00712D68">
              <w:t xml:space="preserve">, e </w:t>
            </w:r>
            <w:r w:rsidR="000F3B3E">
              <w:t>indicar ao usuário sua localização.</w:t>
            </w:r>
          </w:p>
        </w:tc>
      </w:tr>
      <w:tr w:rsidR="008D5DE0" w14:paraId="0C179EC2" w14:textId="77777777" w:rsidTr="008D5DE0">
        <w:tc>
          <w:tcPr>
            <w:tcW w:w="1698" w:type="dxa"/>
            <w:shd w:val="clear" w:color="auto" w:fill="auto"/>
          </w:tcPr>
          <w:p w14:paraId="2008C3FA" w14:textId="77777777" w:rsidR="008D5DE0" w:rsidRDefault="008D5DE0" w:rsidP="000F5CB9">
            <w:pPr>
              <w:pStyle w:val="TF-TEXTO-QUADRO"/>
            </w:pPr>
            <w:r>
              <w:t>Ferramentas de desenvolvimento</w:t>
            </w:r>
          </w:p>
        </w:tc>
        <w:tc>
          <w:tcPr>
            <w:tcW w:w="7823" w:type="dxa"/>
            <w:shd w:val="clear" w:color="auto" w:fill="auto"/>
          </w:tcPr>
          <w:p w14:paraId="0B530C9D" w14:textId="41210978" w:rsidR="008D5DE0" w:rsidRPr="00CC1192" w:rsidRDefault="008A3DB4" w:rsidP="000F5CB9">
            <w:pPr>
              <w:pStyle w:val="TF-TEXTO-QUADRO"/>
            </w:pPr>
            <w:r>
              <w:t>D</w:t>
            </w:r>
            <w:r w:rsidR="003F78E7">
              <w:t>esenvolvido em C++ utilizando Visual Studio 2010</w:t>
            </w:r>
          </w:p>
        </w:tc>
      </w:tr>
      <w:tr w:rsidR="008D5DE0" w14:paraId="1CFCFA77" w14:textId="77777777" w:rsidTr="008D5DE0">
        <w:tc>
          <w:tcPr>
            <w:tcW w:w="1698" w:type="dxa"/>
            <w:shd w:val="clear" w:color="auto" w:fill="auto"/>
          </w:tcPr>
          <w:p w14:paraId="0132230A" w14:textId="77777777" w:rsidR="008D5DE0" w:rsidRDefault="008D5DE0" w:rsidP="000F5CB9">
            <w:pPr>
              <w:pStyle w:val="TF-TEXTO-QUADRO"/>
            </w:pPr>
            <w:r>
              <w:t>Resultados e conclusões</w:t>
            </w:r>
          </w:p>
        </w:tc>
        <w:tc>
          <w:tcPr>
            <w:tcW w:w="7823" w:type="dxa"/>
            <w:shd w:val="clear" w:color="auto" w:fill="auto"/>
          </w:tcPr>
          <w:p w14:paraId="7B76F0B3" w14:textId="55B39FD3" w:rsidR="008D5DE0" w:rsidRDefault="001A5467" w:rsidP="000F5CB9">
            <w:pPr>
              <w:pStyle w:val="TF-TEXTO-QUADRO"/>
            </w:pPr>
            <w:r>
              <w:t>O sistema é capaz</w:t>
            </w:r>
            <w:r w:rsidR="00F754BE">
              <w:t xml:space="preserve"> </w:t>
            </w:r>
            <w:r>
              <w:t>de detectar</w:t>
            </w:r>
            <w:r w:rsidR="00F754BE">
              <w:t xml:space="preserve"> com acurácia</w:t>
            </w:r>
            <w:r>
              <w:t xml:space="preserve"> </w:t>
            </w:r>
            <w:r w:rsidR="008F2BDD">
              <w:t>paredes, portas e escadas</w:t>
            </w:r>
            <w:r w:rsidR="008D5DE0">
              <w:t>.</w:t>
            </w:r>
            <w:r w:rsidR="004F268E">
              <w:t xml:space="preserve"> </w:t>
            </w:r>
            <w:r w:rsidR="00F51FBB">
              <w:t>Houve</w:t>
            </w:r>
            <w:r w:rsidR="00DE61BA">
              <w:t xml:space="preserve"> problemas de acurácia em ambientes com muita luz</w:t>
            </w:r>
            <w:r w:rsidR="000D26F7">
              <w:t>, e algumas melhorias podem ser feitas para lidar com cenários como esses</w:t>
            </w:r>
            <w:r w:rsidR="00F51FBB">
              <w:t>.</w:t>
            </w:r>
            <w:r w:rsidR="000D26F7">
              <w:t xml:space="preserve"> De forma geral, o trabalho atinge o objetivo proposto.</w:t>
            </w:r>
          </w:p>
        </w:tc>
      </w:tr>
    </w:tbl>
    <w:p w14:paraId="30217AC7" w14:textId="77777777" w:rsidR="008D5DE0" w:rsidRDefault="008D5DE0" w:rsidP="008D5DE0">
      <w:pPr>
        <w:pStyle w:val="TF-FONTE"/>
      </w:pPr>
      <w:r>
        <w:t>Fonte: elaborado pelo autor.</w:t>
      </w:r>
    </w:p>
    <w:p w14:paraId="45E863B5" w14:textId="09B507F5" w:rsidR="00561410" w:rsidRDefault="00584747" w:rsidP="00561410">
      <w:pPr>
        <w:pStyle w:val="TF-TEXTO"/>
      </w:pPr>
      <w:r w:rsidRPr="00584747">
        <w:t xml:space="preserve">O projeto de </w:t>
      </w:r>
      <w:proofErr w:type="spellStart"/>
      <w:r w:rsidRPr="00584747">
        <w:t>Pham</w:t>
      </w:r>
      <w:proofErr w:type="spellEnd"/>
      <w:r w:rsidRPr="00584747">
        <w:t xml:space="preserve">, Le e </w:t>
      </w:r>
      <w:proofErr w:type="spellStart"/>
      <w:r w:rsidRPr="00584747">
        <w:t>Vuillerme</w:t>
      </w:r>
      <w:proofErr w:type="spellEnd"/>
      <w:r w:rsidRPr="00584747">
        <w:t xml:space="preserve"> (2016) foca em utilizar um método baseado no Microsoft Kinect para detectar obstáculos em ambientes internos. Este trabalho utiliza uma imagem tridimensional processada com informações de profundidade de cor, contando com o auxílio de um sensor </w:t>
      </w:r>
      <w:proofErr w:type="spellStart"/>
      <w:r w:rsidRPr="00584747">
        <w:t>Tongue</w:t>
      </w:r>
      <w:proofErr w:type="spellEnd"/>
      <w:r w:rsidRPr="00584747">
        <w:t xml:space="preserve"> Display Unit (TDU) para alertar o usuário. Desta </w:t>
      </w:r>
      <w:r w:rsidRPr="00584747">
        <w:lastRenderedPageBreak/>
        <w:t>forma, é possível auxiliar pessoas com alguma deficiência visual, informando dos obstáculos ao redor do usuário, como escadas, paredes, portas e objetos indefinidos no chão.</w:t>
      </w:r>
      <w:r w:rsidR="004E6C6D">
        <w:t xml:space="preserve"> A</w:t>
      </w:r>
      <w:r w:rsidR="0093680E">
        <w:t xml:space="preserve"> </w:t>
      </w:r>
      <w:r w:rsidR="0093680E">
        <w:fldChar w:fldCharType="begin"/>
      </w:r>
      <w:r w:rsidR="0093680E">
        <w:instrText xml:space="preserve"> REF _Ref88414591 \h </w:instrText>
      </w:r>
      <w:r w:rsidR="0093680E">
        <w:fldChar w:fldCharType="separate"/>
      </w:r>
      <w:r w:rsidR="0042058C">
        <w:t xml:space="preserve">Figura </w:t>
      </w:r>
      <w:r w:rsidR="0042058C">
        <w:rPr>
          <w:noProof/>
        </w:rPr>
        <w:t>6</w:t>
      </w:r>
      <w:r w:rsidR="0093680E">
        <w:fldChar w:fldCharType="end"/>
      </w:r>
      <w:r w:rsidR="004E6C6D">
        <w:t xml:space="preserve"> demonstra o funcionamento do projeto.</w:t>
      </w:r>
    </w:p>
    <w:p w14:paraId="521950B7" w14:textId="28C5C18F" w:rsidR="004E6C6D" w:rsidRDefault="004E6C6D" w:rsidP="004E6C6D">
      <w:pPr>
        <w:pStyle w:val="TF-LEGENDA"/>
      </w:pPr>
      <w:bookmarkStart w:id="50" w:name="_Ref88414591"/>
      <w:r>
        <w:t xml:space="preserve">Figura </w:t>
      </w:r>
      <w:r w:rsidR="00F76EFC">
        <w:fldChar w:fldCharType="begin"/>
      </w:r>
      <w:r w:rsidR="00F76EFC">
        <w:instrText xml:space="preserve"> SEQ Figura \* ARABIC </w:instrText>
      </w:r>
      <w:r w:rsidR="00F76EFC">
        <w:fldChar w:fldCharType="separate"/>
      </w:r>
      <w:r w:rsidR="00893732">
        <w:rPr>
          <w:noProof/>
        </w:rPr>
        <w:t>6</w:t>
      </w:r>
      <w:r w:rsidR="00F76EFC">
        <w:rPr>
          <w:noProof/>
        </w:rPr>
        <w:fldChar w:fldCharType="end"/>
      </w:r>
      <w:bookmarkEnd w:id="50"/>
      <w:r>
        <w:t xml:space="preserve"> </w:t>
      </w:r>
      <w:del w:id="51" w:author="Dalton Solano dos Reis" w:date="2021-12-15T15:10:00Z">
        <w:r w:rsidDel="00A43622">
          <w:delText>-</w:delText>
        </w:r>
      </w:del>
      <w:ins w:id="52" w:author="Dalton Solano dos Reis" w:date="2021-12-15T15:10:00Z">
        <w:r w:rsidR="00A43622">
          <w:t>–</w:t>
        </w:r>
      </w:ins>
      <w:r>
        <w:t xml:space="preserve"> Funcionamento do projeto de </w:t>
      </w:r>
      <w:proofErr w:type="spellStart"/>
      <w:r>
        <w:t>Pham</w:t>
      </w:r>
      <w:proofErr w:type="spellEnd"/>
      <w:r>
        <w:t xml:space="preserve">, Le e </w:t>
      </w:r>
      <w:proofErr w:type="spellStart"/>
      <w:r>
        <w:t>Vuillerme</w:t>
      </w:r>
      <w:proofErr w:type="spellEnd"/>
      <w:r>
        <w:t xml:space="preserve"> (2016)</w:t>
      </w:r>
    </w:p>
    <w:p w14:paraId="7C33F2F9" w14:textId="19C87B32" w:rsidR="004E6C6D" w:rsidRDefault="004E6C6D" w:rsidP="004E6C6D">
      <w:pPr>
        <w:pStyle w:val="TF-FIGURA"/>
      </w:pPr>
      <w:r w:rsidRPr="008B3229">
        <w:rPr>
          <w:noProof/>
        </w:rPr>
        <w:drawing>
          <wp:inline distT="0" distB="0" distL="0" distR="0" wp14:anchorId="606CDAF7" wp14:editId="4B19218D">
            <wp:extent cx="4847892" cy="3079630"/>
            <wp:effectExtent l="12700" t="12700" r="17145" b="1905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20"/>
                    <a:stretch>
                      <a:fillRect/>
                    </a:stretch>
                  </pic:blipFill>
                  <pic:spPr>
                    <a:xfrm>
                      <a:off x="0" y="0"/>
                      <a:ext cx="4847892" cy="3079630"/>
                    </a:xfrm>
                    <a:prstGeom prst="rect">
                      <a:avLst/>
                    </a:prstGeom>
                    <a:ln>
                      <a:solidFill>
                        <a:schemeClr val="tx1"/>
                      </a:solidFill>
                    </a:ln>
                  </pic:spPr>
                </pic:pic>
              </a:graphicData>
            </a:graphic>
          </wp:inline>
        </w:drawing>
      </w:r>
    </w:p>
    <w:p w14:paraId="3B2AFFA9" w14:textId="2D6CDB98" w:rsidR="004E6C6D" w:rsidRPr="00561410" w:rsidRDefault="004E6C6D" w:rsidP="0093680E">
      <w:pPr>
        <w:pStyle w:val="TF-FONTE"/>
      </w:pPr>
      <w:r>
        <w:t xml:space="preserve">Fonte: </w:t>
      </w:r>
      <w:proofErr w:type="spellStart"/>
      <w:r w:rsidR="0093680E" w:rsidRPr="0093680E">
        <w:t>Pham</w:t>
      </w:r>
      <w:proofErr w:type="spellEnd"/>
      <w:r w:rsidR="0093680E" w:rsidRPr="0093680E">
        <w:t xml:space="preserve">, Le e </w:t>
      </w:r>
      <w:proofErr w:type="spellStart"/>
      <w:r w:rsidR="0093680E" w:rsidRPr="0093680E">
        <w:t>Vuillerme</w:t>
      </w:r>
      <w:proofErr w:type="spellEnd"/>
      <w:r w:rsidR="0093680E" w:rsidRPr="0093680E">
        <w:t xml:space="preserve"> (2016).</w:t>
      </w:r>
    </w:p>
    <w:p w14:paraId="2D274CA6" w14:textId="0D5DBCE8" w:rsidR="00561410" w:rsidRPr="00561410" w:rsidRDefault="00561410" w:rsidP="00561410">
      <w:pPr>
        <w:pStyle w:val="TF-LEGENDA"/>
        <w:rPr>
          <w:lang w:val="en-US"/>
        </w:rPr>
      </w:pPr>
      <w:bookmarkStart w:id="53" w:name="_Ref88762897"/>
      <w:r w:rsidRPr="00561410">
        <w:rPr>
          <w:lang w:val="en-US"/>
        </w:rPr>
        <w:t xml:space="preserve">Quadro </w:t>
      </w:r>
      <w:r>
        <w:fldChar w:fldCharType="begin"/>
      </w:r>
      <w:r w:rsidRPr="00561410">
        <w:rPr>
          <w:lang w:val="en-US"/>
        </w:rPr>
        <w:instrText xml:space="preserve"> SEQ Quadro \* ARABIC </w:instrText>
      </w:r>
      <w:r>
        <w:fldChar w:fldCharType="separate"/>
      </w:r>
      <w:r w:rsidRPr="00561410">
        <w:rPr>
          <w:noProof/>
          <w:lang w:val="en-US"/>
        </w:rPr>
        <w:t>3</w:t>
      </w:r>
      <w:r>
        <w:fldChar w:fldCharType="end"/>
      </w:r>
      <w:bookmarkEnd w:id="53"/>
      <w:r w:rsidRPr="00561410">
        <w:rPr>
          <w:lang w:val="en-US"/>
        </w:rPr>
        <w:t xml:space="preserve"> </w:t>
      </w:r>
      <w:del w:id="54" w:author="Dalton Solano dos Reis" w:date="2021-12-15T15:10:00Z">
        <w:r w:rsidRPr="00561410" w:rsidDel="00A43622">
          <w:rPr>
            <w:lang w:val="en-US"/>
          </w:rPr>
          <w:delText>-</w:delText>
        </w:r>
      </w:del>
      <w:ins w:id="55" w:author="Dalton Solano dos Reis" w:date="2021-12-15T15:10:00Z">
        <w:r w:rsidR="00A43622">
          <w:rPr>
            <w:lang w:val="en-US"/>
          </w:rPr>
          <w:t>–</w:t>
        </w:r>
      </w:ins>
      <w:r w:rsidRPr="00561410">
        <w:rPr>
          <w:lang w:val="en-US"/>
        </w:rPr>
        <w:t xml:space="preserve"> </w:t>
      </w:r>
      <w:r w:rsidRPr="00561410">
        <w:rPr>
          <w:noProof/>
          <w:lang w:val="en-US"/>
        </w:rPr>
        <w:t>Wearable Travel Aid For Environment Perception And Navigation Of Visually Impaired People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8"/>
        <w:gridCol w:w="7823"/>
      </w:tblGrid>
      <w:tr w:rsidR="00561410" w14:paraId="75CC8DD4" w14:textId="77777777" w:rsidTr="000F5CB9">
        <w:tc>
          <w:tcPr>
            <w:tcW w:w="1698" w:type="dxa"/>
            <w:shd w:val="clear" w:color="auto" w:fill="auto"/>
          </w:tcPr>
          <w:p w14:paraId="3CB53BB8" w14:textId="77777777" w:rsidR="00561410" w:rsidRDefault="00561410" w:rsidP="000F5CB9">
            <w:pPr>
              <w:pStyle w:val="TF-TEXTO-QUADRO"/>
            </w:pPr>
            <w:r>
              <w:t>Referência</w:t>
            </w:r>
          </w:p>
        </w:tc>
        <w:tc>
          <w:tcPr>
            <w:tcW w:w="7823" w:type="dxa"/>
            <w:shd w:val="clear" w:color="auto" w:fill="auto"/>
          </w:tcPr>
          <w:p w14:paraId="0FC0E2E1" w14:textId="07DD58FF" w:rsidR="00561410" w:rsidRDefault="006B60F6" w:rsidP="000F5CB9">
            <w:pPr>
              <w:pStyle w:val="TF-TEXTO-QUADRO"/>
            </w:pPr>
            <w:proofErr w:type="spellStart"/>
            <w:r w:rsidRPr="00561410">
              <w:t>Bai</w:t>
            </w:r>
            <w:proofErr w:type="spellEnd"/>
            <w:r w:rsidRPr="00561410">
              <w:t xml:space="preserve"> </w:t>
            </w:r>
            <w:r w:rsidR="00561410" w:rsidRPr="00C73F6A">
              <w:rPr>
                <w:i/>
                <w:iCs/>
              </w:rPr>
              <w:t>et al</w:t>
            </w:r>
            <w:r w:rsidR="00561410" w:rsidRPr="00561410">
              <w:t>. (2019)</w:t>
            </w:r>
          </w:p>
        </w:tc>
      </w:tr>
      <w:tr w:rsidR="00561410" w14:paraId="46DEB4DD" w14:textId="77777777" w:rsidTr="000F5CB9">
        <w:tc>
          <w:tcPr>
            <w:tcW w:w="1698" w:type="dxa"/>
            <w:shd w:val="clear" w:color="auto" w:fill="auto"/>
          </w:tcPr>
          <w:p w14:paraId="4369F1C8" w14:textId="77777777" w:rsidR="00561410" w:rsidRDefault="00561410" w:rsidP="000F5CB9">
            <w:pPr>
              <w:pStyle w:val="TF-TEXTO-QUADRO"/>
            </w:pPr>
            <w:r>
              <w:t>Objetivos</w:t>
            </w:r>
          </w:p>
        </w:tc>
        <w:tc>
          <w:tcPr>
            <w:tcW w:w="7823" w:type="dxa"/>
            <w:shd w:val="clear" w:color="auto" w:fill="auto"/>
          </w:tcPr>
          <w:p w14:paraId="526D518F" w14:textId="42F83F9B" w:rsidR="00561410" w:rsidRDefault="000D440D" w:rsidP="000F5CB9">
            <w:pPr>
              <w:pStyle w:val="TF-TEXTO-QUADRO"/>
            </w:pPr>
            <w:r>
              <w:t>Auxiliar na percepção e navegação</w:t>
            </w:r>
            <w:r w:rsidR="00340650">
              <w:t xml:space="preserve"> de ambientes para pessoas com deficiência visual.</w:t>
            </w:r>
          </w:p>
        </w:tc>
      </w:tr>
      <w:tr w:rsidR="00561410" w14:paraId="338EE3C0" w14:textId="77777777" w:rsidTr="000F5CB9">
        <w:tc>
          <w:tcPr>
            <w:tcW w:w="1698" w:type="dxa"/>
            <w:shd w:val="clear" w:color="auto" w:fill="auto"/>
          </w:tcPr>
          <w:p w14:paraId="68CD5AEC" w14:textId="77777777" w:rsidR="00561410" w:rsidRDefault="00561410" w:rsidP="000F5CB9">
            <w:pPr>
              <w:pStyle w:val="TF-TEXTO-QUADRO"/>
            </w:pPr>
            <w:r>
              <w:t>Principais funcionalidades</w:t>
            </w:r>
          </w:p>
        </w:tc>
        <w:tc>
          <w:tcPr>
            <w:tcW w:w="7823" w:type="dxa"/>
            <w:shd w:val="clear" w:color="auto" w:fill="auto"/>
          </w:tcPr>
          <w:p w14:paraId="29260B5E" w14:textId="56AD905D" w:rsidR="00561410" w:rsidRDefault="00204B4F" w:rsidP="000F5CB9">
            <w:pPr>
              <w:pStyle w:val="TF-TEXTO-QUADRO"/>
            </w:pPr>
            <w:r>
              <w:t>Detecção de objetos e obstáculos,</w:t>
            </w:r>
            <w:r w:rsidR="00A81BD0">
              <w:t xml:space="preserve"> </w:t>
            </w:r>
            <w:r w:rsidR="00571DF3">
              <w:t>auxiliar na navegação do usuário em ambientes externos e internos</w:t>
            </w:r>
            <w:r w:rsidR="007A2349">
              <w:t>.</w:t>
            </w:r>
          </w:p>
        </w:tc>
      </w:tr>
      <w:tr w:rsidR="00561410" w14:paraId="6A7D9020" w14:textId="77777777" w:rsidTr="000F5CB9">
        <w:tc>
          <w:tcPr>
            <w:tcW w:w="1698" w:type="dxa"/>
            <w:shd w:val="clear" w:color="auto" w:fill="auto"/>
          </w:tcPr>
          <w:p w14:paraId="0BC404FC" w14:textId="77777777" w:rsidR="00561410" w:rsidRDefault="00561410" w:rsidP="000F5CB9">
            <w:pPr>
              <w:pStyle w:val="TF-TEXTO-QUADRO"/>
            </w:pPr>
            <w:r>
              <w:t>Ferramentas de desenvolvimento</w:t>
            </w:r>
          </w:p>
        </w:tc>
        <w:tc>
          <w:tcPr>
            <w:tcW w:w="7823" w:type="dxa"/>
            <w:shd w:val="clear" w:color="auto" w:fill="auto"/>
          </w:tcPr>
          <w:p w14:paraId="79FFEEEA" w14:textId="332758DA" w:rsidR="00561410" w:rsidRPr="00CC1192" w:rsidRDefault="001E34D3" w:rsidP="000F5CB9">
            <w:pPr>
              <w:pStyle w:val="TF-TEXTO-QUADRO"/>
            </w:pPr>
            <w:r>
              <w:t xml:space="preserve">Não foi encontrado. Para a </w:t>
            </w:r>
            <w:r w:rsidR="00B20F44">
              <w:t xml:space="preserve">detecção de objetos, foi utilizada a Rede Neural </w:t>
            </w:r>
            <w:proofErr w:type="spellStart"/>
            <w:r w:rsidR="00B20F44">
              <w:t>Convolucional</w:t>
            </w:r>
            <w:proofErr w:type="spellEnd"/>
            <w:r w:rsidR="00B20F44">
              <w:t xml:space="preserve"> </w:t>
            </w:r>
            <w:proofErr w:type="spellStart"/>
            <w:r w:rsidR="00F24F58">
              <w:t>PeleeNet</w:t>
            </w:r>
            <w:proofErr w:type="spellEnd"/>
            <w:r w:rsidR="00F24F58">
              <w:t xml:space="preserve">. </w:t>
            </w:r>
            <w:r w:rsidR="00D800C2">
              <w:t xml:space="preserve">Para o sistema de navegação em ambientes internos, foi utilizada a técnica </w:t>
            </w:r>
            <w:r w:rsidR="00DC6F90" w:rsidRPr="00DC6F90">
              <w:t xml:space="preserve">Visual </w:t>
            </w:r>
            <w:proofErr w:type="spellStart"/>
            <w:r w:rsidR="00DC6F90" w:rsidRPr="00DC6F90">
              <w:t>Simultaneous</w:t>
            </w:r>
            <w:proofErr w:type="spellEnd"/>
            <w:r w:rsidR="00DC6F90" w:rsidRPr="00DC6F90">
              <w:t xml:space="preserve"> </w:t>
            </w:r>
            <w:proofErr w:type="spellStart"/>
            <w:r w:rsidR="00DC6F90" w:rsidRPr="00DC6F90">
              <w:t>Localization</w:t>
            </w:r>
            <w:proofErr w:type="spellEnd"/>
            <w:r w:rsidR="00DC6F90" w:rsidRPr="00DC6F90">
              <w:t xml:space="preserve"> (VSLAM)</w:t>
            </w:r>
            <w:r w:rsidR="00DC6F90">
              <w:t>.</w:t>
            </w:r>
          </w:p>
        </w:tc>
      </w:tr>
      <w:tr w:rsidR="00561410" w14:paraId="5ACB2BB7" w14:textId="77777777" w:rsidTr="000F5CB9">
        <w:tc>
          <w:tcPr>
            <w:tcW w:w="1698" w:type="dxa"/>
            <w:shd w:val="clear" w:color="auto" w:fill="auto"/>
          </w:tcPr>
          <w:p w14:paraId="6E0F050C" w14:textId="77777777" w:rsidR="00561410" w:rsidRDefault="00561410" w:rsidP="000F5CB9">
            <w:pPr>
              <w:pStyle w:val="TF-TEXTO-QUADRO"/>
            </w:pPr>
            <w:r>
              <w:t>Resultados e conclusões</w:t>
            </w:r>
          </w:p>
        </w:tc>
        <w:tc>
          <w:tcPr>
            <w:tcW w:w="7823" w:type="dxa"/>
            <w:shd w:val="clear" w:color="auto" w:fill="auto"/>
          </w:tcPr>
          <w:p w14:paraId="51418D00" w14:textId="7739468A" w:rsidR="00561410" w:rsidRDefault="00DC6F90" w:rsidP="000F5CB9">
            <w:pPr>
              <w:pStyle w:val="TF-TEXTO-QUADRO"/>
            </w:pPr>
            <w:r>
              <w:t xml:space="preserve">O trabalho </w:t>
            </w:r>
            <w:r w:rsidR="000D7DC7">
              <w:t>atinge o objetivo de orientar pessoas com deficiência visual para desviar de obstáculos</w:t>
            </w:r>
            <w:r w:rsidR="000830BC">
              <w:t xml:space="preserve">, bem como detectar </w:t>
            </w:r>
            <w:r w:rsidR="001B4521">
              <w:t>e</w:t>
            </w:r>
            <w:r w:rsidR="0037674B">
              <w:t xml:space="preserve"> orientar a direção de objetos. </w:t>
            </w:r>
            <w:r w:rsidR="002D4660">
              <w:t>A navegação do usuário em ambientes internos e externos também atinge bons resultados.</w:t>
            </w:r>
          </w:p>
        </w:tc>
      </w:tr>
    </w:tbl>
    <w:p w14:paraId="2F970E2F" w14:textId="7C62C78F" w:rsidR="00BF7989" w:rsidRDefault="00BF7989" w:rsidP="00BF7989">
      <w:pPr>
        <w:pStyle w:val="TF-TEXTO"/>
      </w:pPr>
      <w:r>
        <w:t xml:space="preserve">O trabalho de </w:t>
      </w:r>
      <w:proofErr w:type="spellStart"/>
      <w:r w:rsidR="006E0506">
        <w:t>Bai</w:t>
      </w:r>
      <w:proofErr w:type="spellEnd"/>
      <w:r w:rsidR="006E0506">
        <w:t xml:space="preserve"> </w:t>
      </w:r>
      <w:r w:rsidRPr="00C73F6A">
        <w:rPr>
          <w:i/>
          <w:iCs/>
        </w:rPr>
        <w:t>et al</w:t>
      </w:r>
      <w:r>
        <w:t xml:space="preserve">. (2019) tem como principais objetivos orientar rapidamente e com segurança o usuário em ambientes que este não tenha familiaridade, </w:t>
      </w:r>
      <w:r w:rsidR="00C73F6A">
        <w:t>bem como</w:t>
      </w:r>
      <w:r>
        <w:t xml:space="preserve"> reconhecer objetos em ambientes internos e externos.  Para isto, propõe a utilização de um par de óculos com uma câmera RGB-D, uma Unidade de Medição Inercial (</w:t>
      </w:r>
      <w:proofErr w:type="spellStart"/>
      <w:r>
        <w:t>Inertial</w:t>
      </w:r>
      <w:proofErr w:type="spellEnd"/>
      <w:r>
        <w:t xml:space="preserve"> </w:t>
      </w:r>
      <w:proofErr w:type="spellStart"/>
      <w:r>
        <w:t>Measurement</w:t>
      </w:r>
      <w:proofErr w:type="spellEnd"/>
      <w:r>
        <w:t xml:space="preserve"> </w:t>
      </w:r>
      <w:proofErr w:type="spellStart"/>
      <w:r>
        <w:t>Units</w:t>
      </w:r>
      <w:proofErr w:type="spellEnd"/>
      <w:r>
        <w:t xml:space="preserve"> </w:t>
      </w:r>
      <w:del w:id="56" w:author="Dalton Solano dos Reis" w:date="2021-12-15T15:10:00Z">
        <w:r w:rsidDel="00A43622">
          <w:delText>-</w:delText>
        </w:r>
      </w:del>
      <w:ins w:id="57" w:author="Dalton Solano dos Reis" w:date="2021-12-15T15:10:00Z">
        <w:r w:rsidR="00A43622">
          <w:t>–</w:t>
        </w:r>
      </w:ins>
      <w:r>
        <w:t xml:space="preserve"> IMU) e um smartphone.</w:t>
      </w:r>
    </w:p>
    <w:p w14:paraId="5E94DB28" w14:textId="241C8B00" w:rsidR="001A4124" w:rsidRDefault="00BF7989" w:rsidP="00BF7989">
      <w:pPr>
        <w:pStyle w:val="TF-TEXTO"/>
      </w:pPr>
      <w:r>
        <w:t xml:space="preserve">Um sistema de reconhecimento de objetos baseados em uma Rede Neural </w:t>
      </w:r>
      <w:proofErr w:type="spellStart"/>
      <w:r>
        <w:t>Convolucional</w:t>
      </w:r>
      <w:proofErr w:type="spellEnd"/>
      <w:r>
        <w:t xml:space="preserve"> (</w:t>
      </w:r>
      <w:proofErr w:type="spellStart"/>
      <w:r>
        <w:t>Convolutional</w:t>
      </w:r>
      <w:proofErr w:type="spellEnd"/>
      <w:r>
        <w:t xml:space="preserve"> Neural Network </w:t>
      </w:r>
      <w:del w:id="58" w:author="Dalton Solano dos Reis" w:date="2021-12-15T15:10:00Z">
        <w:r w:rsidDel="00A43622">
          <w:delText>-</w:delText>
        </w:r>
      </w:del>
      <w:ins w:id="59" w:author="Dalton Solano dos Reis" w:date="2021-12-15T15:10:00Z">
        <w:r w:rsidR="00A43622">
          <w:t>–</w:t>
        </w:r>
      </w:ins>
      <w:r>
        <w:t xml:space="preserve"> CNN) executada no smartphone é utilizada para aumentar a habilidade de percepção do usuário e promover o sistema de navegação, com informações semânticas dos arredores, como localizações e orientações dos objetos. Como interação humana para o alerta do usuário, é utilizado um som de bipe para obstáculos, reconhecimento de voz para entender comandos do usuário, e síntese de fala para dar informações semânticas dos objetos nos arredores do ambiente (</w:t>
      </w:r>
      <w:r w:rsidR="00DE6A0B">
        <w:t xml:space="preserve">BAI </w:t>
      </w:r>
      <w:r w:rsidRPr="00C73F6A">
        <w:rPr>
          <w:i/>
          <w:iCs/>
        </w:rPr>
        <w:t>et al</w:t>
      </w:r>
      <w:r w:rsidR="006B60F6">
        <w:t>,</w:t>
      </w:r>
      <w:r>
        <w:t xml:space="preserve"> 2019).</w:t>
      </w:r>
      <w:r w:rsidR="00D96078">
        <w:t xml:space="preserve"> </w:t>
      </w:r>
    </w:p>
    <w:p w14:paraId="58676E5F" w14:textId="76F3DA59" w:rsidR="00CF7908" w:rsidRDefault="001A4124" w:rsidP="00BF7989">
      <w:pPr>
        <w:pStyle w:val="TF-TEXTO"/>
      </w:pPr>
      <w:r w:rsidRPr="001A4124">
        <w:t xml:space="preserve">O trabalho de </w:t>
      </w:r>
      <w:proofErr w:type="spellStart"/>
      <w:r w:rsidR="006B60F6" w:rsidRPr="001A4124">
        <w:t>Bai</w:t>
      </w:r>
      <w:proofErr w:type="spellEnd"/>
      <w:r w:rsidR="006B60F6" w:rsidRPr="001A4124">
        <w:t xml:space="preserve"> </w:t>
      </w:r>
      <w:r w:rsidRPr="000C7AAE">
        <w:rPr>
          <w:i/>
          <w:iCs/>
        </w:rPr>
        <w:t>et al</w:t>
      </w:r>
      <w:r w:rsidRPr="001A4124">
        <w:t xml:space="preserve">. (2019) é separado em aquisição de dados, localização, global path </w:t>
      </w:r>
      <w:proofErr w:type="spellStart"/>
      <w:r w:rsidRPr="001A4124">
        <w:t>planning</w:t>
      </w:r>
      <w:proofErr w:type="spellEnd"/>
      <w:r w:rsidRPr="001A4124">
        <w:t>, evitar obstáculos, detecção de objetos e Interação Humano-Máquina (</w:t>
      </w:r>
      <w:proofErr w:type="spellStart"/>
      <w:r w:rsidRPr="001A4124">
        <w:t>Human</w:t>
      </w:r>
      <w:proofErr w:type="spellEnd"/>
      <w:r w:rsidRPr="001A4124">
        <w:t xml:space="preserve"> </w:t>
      </w:r>
      <w:proofErr w:type="spellStart"/>
      <w:r w:rsidRPr="001A4124">
        <w:t>Machine</w:t>
      </w:r>
      <w:proofErr w:type="spellEnd"/>
      <w:r w:rsidRPr="001A4124">
        <w:t xml:space="preserve"> </w:t>
      </w:r>
      <w:proofErr w:type="spellStart"/>
      <w:r w:rsidRPr="001A4124">
        <w:t>Interaction</w:t>
      </w:r>
      <w:proofErr w:type="spellEnd"/>
      <w:r w:rsidRPr="001A4124">
        <w:t xml:space="preserve"> </w:t>
      </w:r>
      <w:del w:id="60" w:author="Dalton Solano dos Reis" w:date="2021-12-15T15:10:00Z">
        <w:r w:rsidRPr="001A4124" w:rsidDel="00A43622">
          <w:delText>-</w:delText>
        </w:r>
      </w:del>
      <w:ins w:id="61" w:author="Dalton Solano dos Reis" w:date="2021-12-15T15:10:00Z">
        <w:r w:rsidR="00A43622">
          <w:t>–</w:t>
        </w:r>
      </w:ins>
      <w:r w:rsidRPr="001A4124">
        <w:t xml:space="preserve"> HMI). As duas principais capacidades do projeto são navegação e reconhecimento, sendo esse possível inclusive a utilização em ambientes externos. </w:t>
      </w:r>
      <w:r w:rsidR="00D96078" w:rsidRPr="00D96078">
        <w:t xml:space="preserve">Mais detalhes do </w:t>
      </w:r>
      <w:r>
        <w:t>trabalho</w:t>
      </w:r>
      <w:r w:rsidR="00D96078" w:rsidRPr="00D96078">
        <w:t xml:space="preserve"> são apresentados na </w:t>
      </w:r>
      <w:r w:rsidR="000B3FC1">
        <w:fldChar w:fldCharType="begin"/>
      </w:r>
      <w:r w:rsidR="000B3FC1">
        <w:instrText xml:space="preserve"> REF _Ref88414066 \h </w:instrText>
      </w:r>
      <w:r w:rsidR="000B3FC1">
        <w:fldChar w:fldCharType="separate"/>
      </w:r>
      <w:r w:rsidR="009963F1">
        <w:t xml:space="preserve">Figura </w:t>
      </w:r>
      <w:r w:rsidR="009963F1">
        <w:rPr>
          <w:noProof/>
        </w:rPr>
        <w:t>7</w:t>
      </w:r>
      <w:r w:rsidR="000B3FC1">
        <w:fldChar w:fldCharType="end"/>
      </w:r>
      <w:r w:rsidR="000B3FC1">
        <w:t>.</w:t>
      </w:r>
    </w:p>
    <w:p w14:paraId="179A0A0C" w14:textId="6C696959" w:rsidR="00D17B57" w:rsidRDefault="00D17B57" w:rsidP="0010133D">
      <w:pPr>
        <w:pStyle w:val="TF-LEGENDA"/>
      </w:pPr>
      <w:bookmarkStart w:id="62" w:name="_Ref88414066"/>
      <w:r>
        <w:lastRenderedPageBreak/>
        <w:t xml:space="preserve">Figura </w:t>
      </w:r>
      <w:r w:rsidR="00F76EFC">
        <w:fldChar w:fldCharType="begin"/>
      </w:r>
      <w:r w:rsidR="00F76EFC">
        <w:instrText xml:space="preserve"> SEQ Figura \* ARABIC </w:instrText>
      </w:r>
      <w:r w:rsidR="00F76EFC">
        <w:fldChar w:fldCharType="separate"/>
      </w:r>
      <w:r w:rsidR="00893732">
        <w:rPr>
          <w:noProof/>
        </w:rPr>
        <w:t>7</w:t>
      </w:r>
      <w:r w:rsidR="00F76EFC">
        <w:rPr>
          <w:noProof/>
        </w:rPr>
        <w:fldChar w:fldCharType="end"/>
      </w:r>
      <w:bookmarkEnd w:id="62"/>
      <w:r>
        <w:t xml:space="preserve"> </w:t>
      </w:r>
      <w:del w:id="63" w:author="Dalton Solano dos Reis" w:date="2021-12-15T15:10:00Z">
        <w:r w:rsidDel="00A43622">
          <w:delText>-</w:delText>
        </w:r>
      </w:del>
      <w:ins w:id="64" w:author="Dalton Solano dos Reis" w:date="2021-12-15T15:10:00Z">
        <w:r w:rsidR="00A43622">
          <w:t>–</w:t>
        </w:r>
      </w:ins>
      <w:r>
        <w:t xml:space="preserve"> </w:t>
      </w:r>
      <w:r w:rsidR="001A4124">
        <w:t>Trabalho</w:t>
      </w:r>
      <w:r>
        <w:t xml:space="preserve"> proposto por </w:t>
      </w:r>
      <w:proofErr w:type="spellStart"/>
      <w:r w:rsidR="00FC3884">
        <w:t>Bai</w:t>
      </w:r>
      <w:proofErr w:type="spellEnd"/>
      <w:r w:rsidR="00FC3884">
        <w:t xml:space="preserve"> </w:t>
      </w:r>
      <w:r w:rsidRPr="0010133D">
        <w:rPr>
          <w:i/>
          <w:iCs/>
        </w:rPr>
        <w:t>et al</w:t>
      </w:r>
      <w:r w:rsidR="0010133D">
        <w:rPr>
          <w:i/>
          <w:iCs/>
        </w:rPr>
        <w:t xml:space="preserve">. </w:t>
      </w:r>
      <w:r w:rsidR="0010133D" w:rsidRPr="0010133D">
        <w:t>(2019)</w:t>
      </w:r>
      <w:r w:rsidRPr="0010133D">
        <w:t>.</w:t>
      </w:r>
    </w:p>
    <w:p w14:paraId="094DDBB6" w14:textId="6D536F7B" w:rsidR="00D96078" w:rsidRDefault="00D17B57" w:rsidP="00E5479E">
      <w:pPr>
        <w:pStyle w:val="TF-FIGURA"/>
      </w:pPr>
      <w:r w:rsidRPr="00CD2D51">
        <w:rPr>
          <w:noProof/>
        </w:rPr>
        <w:drawing>
          <wp:inline distT="0" distB="0" distL="0" distR="0" wp14:anchorId="131C2F53" wp14:editId="447ADF78">
            <wp:extent cx="4378145" cy="3078987"/>
            <wp:effectExtent l="12700" t="12700" r="16510" b="7620"/>
            <wp:docPr id="7" name="Picture 7" descr="A picture containing text, in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person, person&#10;&#10;Description automatically generated"/>
                    <pic:cNvPicPr/>
                  </pic:nvPicPr>
                  <pic:blipFill>
                    <a:blip r:embed="rId21"/>
                    <a:stretch>
                      <a:fillRect/>
                    </a:stretch>
                  </pic:blipFill>
                  <pic:spPr>
                    <a:xfrm>
                      <a:off x="0" y="0"/>
                      <a:ext cx="4414674" cy="3104676"/>
                    </a:xfrm>
                    <a:prstGeom prst="rect">
                      <a:avLst/>
                    </a:prstGeom>
                    <a:ln>
                      <a:solidFill>
                        <a:schemeClr val="tx1"/>
                      </a:solidFill>
                    </a:ln>
                  </pic:spPr>
                </pic:pic>
              </a:graphicData>
            </a:graphic>
          </wp:inline>
        </w:drawing>
      </w:r>
    </w:p>
    <w:p w14:paraId="34E8C0C3" w14:textId="3E36D60B" w:rsidR="00E5479E" w:rsidRDefault="00E5479E" w:rsidP="00E5479E">
      <w:pPr>
        <w:pStyle w:val="TF-FONTE"/>
      </w:pPr>
      <w:r>
        <w:t xml:space="preserve">Fonte: </w:t>
      </w:r>
      <w:proofErr w:type="spellStart"/>
      <w:r w:rsidR="005D10E2" w:rsidRPr="00675EC3">
        <w:t>Bai</w:t>
      </w:r>
      <w:proofErr w:type="spellEnd"/>
      <w:r w:rsidR="005D10E2" w:rsidRPr="00675EC3">
        <w:t xml:space="preserve"> </w:t>
      </w:r>
      <w:r w:rsidR="00675EC3" w:rsidRPr="00675EC3">
        <w:rPr>
          <w:i/>
          <w:iCs/>
        </w:rPr>
        <w:t>et al.</w:t>
      </w:r>
      <w:r w:rsidR="00675EC3" w:rsidRPr="00675EC3">
        <w:t xml:space="preserve"> (2019).</w:t>
      </w:r>
    </w:p>
    <w:p w14:paraId="44F73509" w14:textId="14659748" w:rsidR="00C73F6A" w:rsidRPr="002F2D2D" w:rsidRDefault="00655276" w:rsidP="00655276">
      <w:pPr>
        <w:pStyle w:val="TF-TEXTO"/>
      </w:pPr>
      <w:r>
        <w:t xml:space="preserve">Para auxiliar na navegação do usuário, o trabalho de </w:t>
      </w:r>
      <w:proofErr w:type="spellStart"/>
      <w:r w:rsidR="005D10E2">
        <w:t>Bai</w:t>
      </w:r>
      <w:proofErr w:type="spellEnd"/>
      <w:r w:rsidR="005D10E2">
        <w:t xml:space="preserve"> </w:t>
      </w:r>
      <w:r w:rsidRPr="00655276">
        <w:rPr>
          <w:i/>
          <w:iCs/>
        </w:rPr>
        <w:t>et al</w:t>
      </w:r>
      <w:r>
        <w:t xml:space="preserve">. (2019) também utiliza mapas, sendo de serviços como </w:t>
      </w:r>
      <w:proofErr w:type="spellStart"/>
      <w:r>
        <w:t>GoogleMaps</w:t>
      </w:r>
      <w:proofErr w:type="spellEnd"/>
      <w:r>
        <w:t xml:space="preserve">, </w:t>
      </w:r>
      <w:proofErr w:type="spellStart"/>
      <w:r>
        <w:t>QQMap</w:t>
      </w:r>
      <w:proofErr w:type="spellEnd"/>
      <w:r>
        <w:t xml:space="preserve"> ou </w:t>
      </w:r>
      <w:proofErr w:type="spellStart"/>
      <w:r>
        <w:t>BaiduMap</w:t>
      </w:r>
      <w:proofErr w:type="spellEnd"/>
      <w:r>
        <w:t xml:space="preserve"> para ambientes externos, e a técnica de Visual </w:t>
      </w:r>
      <w:proofErr w:type="spellStart"/>
      <w:r>
        <w:t>Simultaneous</w:t>
      </w:r>
      <w:proofErr w:type="spellEnd"/>
      <w:r>
        <w:t xml:space="preserve"> </w:t>
      </w:r>
      <w:proofErr w:type="spellStart"/>
      <w:r>
        <w:t>Localization</w:t>
      </w:r>
      <w:proofErr w:type="spellEnd"/>
      <w:r>
        <w:t xml:space="preserve"> (VSLAM) para ambientes internos. Desta forma, é possível utilizar o algoritmo de Global Path Planning para montar os caminhos desejados pelo usuário. </w:t>
      </w:r>
    </w:p>
    <w:bookmarkEnd w:id="25"/>
    <w:p w14:paraId="6D16161A" w14:textId="6A6550A8" w:rsidR="00F255FC" w:rsidRDefault="00745B17" w:rsidP="00C211BE">
      <w:pPr>
        <w:pStyle w:val="Ttulo1"/>
      </w:pPr>
      <w:r>
        <w:t>DESCRIÇÃO</w:t>
      </w:r>
      <w:r w:rsidR="002C0740">
        <w:t xml:space="preserve"> do aplicativo</w:t>
      </w:r>
    </w:p>
    <w:p w14:paraId="6CA678F4" w14:textId="43BCAD84" w:rsidR="003C4E0E" w:rsidRDefault="00745B17" w:rsidP="00FB4715">
      <w:pPr>
        <w:pStyle w:val="TF-TEXTO"/>
      </w:pPr>
      <w:r>
        <w:t>Nesta seção</w:t>
      </w:r>
      <w:r w:rsidR="003C4E0E">
        <w:t xml:space="preserve"> são apresentados os aspectos gerais</w:t>
      </w:r>
      <w:r w:rsidR="007F6A1B">
        <w:t xml:space="preserve"> do funcionamento e desenvolvimento</w:t>
      </w:r>
      <w:r w:rsidR="003C4E0E">
        <w:t xml:space="preserve"> do aplicativo</w:t>
      </w:r>
      <w:r w:rsidR="00366130">
        <w:t xml:space="preserve">. Para isso, são apresentadas </w:t>
      </w:r>
      <w:r w:rsidR="003E2596">
        <w:t>5</w:t>
      </w:r>
      <w:r w:rsidR="00366130">
        <w:t xml:space="preserve"> subseções. </w:t>
      </w:r>
      <w:r w:rsidR="003E2596">
        <w:t xml:space="preserve">A primeira </w:t>
      </w:r>
      <w:r w:rsidR="005548C0">
        <w:t xml:space="preserve">apresenta o funcionamento geral da aplicação. A segunda descreve como são </w:t>
      </w:r>
      <w:r w:rsidR="00242A37">
        <w:t>detectadas e informadas ao usuário as colisões pelo aplicativo. A terceira</w:t>
      </w:r>
      <w:r w:rsidR="003E2596">
        <w:t xml:space="preserve"> </w:t>
      </w:r>
      <w:r w:rsidR="00C854A5">
        <w:t xml:space="preserve">demonstra como o aplicativo gera uma malha no ambiente detectado, e qual a sua importância </w:t>
      </w:r>
      <w:r w:rsidR="00A9267E">
        <w:t xml:space="preserve">para </w:t>
      </w:r>
      <w:r w:rsidR="0005275F">
        <w:t xml:space="preserve">a aplicação. A quarta </w:t>
      </w:r>
      <w:r w:rsidR="00903507">
        <w:t xml:space="preserve">e quinta </w:t>
      </w:r>
      <w:r w:rsidR="00BA34FD">
        <w:t>descreve</w:t>
      </w:r>
      <w:r w:rsidR="00903507">
        <w:t>m</w:t>
      </w:r>
      <w:r w:rsidR="0005275F">
        <w:t xml:space="preserve"> a forma utilizada para a detecção de objetos</w:t>
      </w:r>
      <w:r w:rsidR="00BA34FD">
        <w:t xml:space="preserve">, e </w:t>
      </w:r>
      <w:r w:rsidR="00903507">
        <w:t xml:space="preserve">como são obtidas as direções necessárias para chegar ao objeto detectado respectivamente.  </w:t>
      </w:r>
    </w:p>
    <w:p w14:paraId="16352410" w14:textId="40C8E099" w:rsidR="00327CB1" w:rsidRDefault="00327CB1" w:rsidP="00327CB1">
      <w:pPr>
        <w:pStyle w:val="Ttulo2"/>
      </w:pPr>
      <w:r>
        <w:t>Especificação</w:t>
      </w:r>
    </w:p>
    <w:p w14:paraId="180C4C0E" w14:textId="34158E2F" w:rsidR="006216FC" w:rsidRPr="009A2595" w:rsidRDefault="006216FC" w:rsidP="00FB4715">
      <w:pPr>
        <w:pStyle w:val="TF-TEXTO"/>
      </w:pPr>
      <w:r>
        <w:t>Para o desenvolvimento do aplicativo utilizou-se a linguagem de programação Swift</w:t>
      </w:r>
      <w:r w:rsidR="000969EA">
        <w:t xml:space="preserve">. </w:t>
      </w:r>
      <w:r w:rsidR="00E72711">
        <w:t xml:space="preserve">A tratativa das distâncias </w:t>
      </w:r>
      <w:r w:rsidR="009A2595">
        <w:t xml:space="preserve">detectadas pelo sensor </w:t>
      </w:r>
      <w:proofErr w:type="spellStart"/>
      <w:r w:rsidR="009A2595">
        <w:t>LiDAR</w:t>
      </w:r>
      <w:proofErr w:type="spellEnd"/>
      <w:r w:rsidR="009A2595">
        <w:t xml:space="preserve"> foi feita pelo </w:t>
      </w:r>
      <w:r w:rsidR="009A2595" w:rsidRPr="009A2595">
        <w:rPr>
          <w:i/>
          <w:iCs/>
        </w:rPr>
        <w:t>framework</w:t>
      </w:r>
      <w:r w:rsidR="009A2595">
        <w:rPr>
          <w:i/>
          <w:iCs/>
        </w:rPr>
        <w:t xml:space="preserve"> </w:t>
      </w:r>
      <w:proofErr w:type="spellStart"/>
      <w:r w:rsidR="009A2595">
        <w:t>ARKit</w:t>
      </w:r>
      <w:proofErr w:type="spellEnd"/>
      <w:r w:rsidR="009A2595">
        <w:t xml:space="preserve">, </w:t>
      </w:r>
      <w:r w:rsidR="00756074">
        <w:t xml:space="preserve">a </w:t>
      </w:r>
      <w:proofErr w:type="spellStart"/>
      <w:r w:rsidR="00756074">
        <w:t>renderização</w:t>
      </w:r>
      <w:proofErr w:type="spellEnd"/>
      <w:r w:rsidR="00756074">
        <w:t xml:space="preserve"> de objetos pelo </w:t>
      </w:r>
      <w:r w:rsidR="00756074" w:rsidRPr="00756074">
        <w:rPr>
          <w:i/>
          <w:iCs/>
        </w:rPr>
        <w:t>framework</w:t>
      </w:r>
      <w:r w:rsidR="00756074">
        <w:t xml:space="preserve"> </w:t>
      </w:r>
      <w:proofErr w:type="spellStart"/>
      <w:r w:rsidR="00756074">
        <w:t>RealityKit</w:t>
      </w:r>
      <w:proofErr w:type="spellEnd"/>
      <w:r w:rsidR="00756074">
        <w:t xml:space="preserve">, e a detecção dos objetos pelo </w:t>
      </w:r>
      <w:r w:rsidR="00756074" w:rsidRPr="00756074">
        <w:rPr>
          <w:i/>
          <w:iCs/>
        </w:rPr>
        <w:t>framework</w:t>
      </w:r>
      <w:r w:rsidR="00756074">
        <w:t xml:space="preserve"> Vision. </w:t>
      </w:r>
      <w:r w:rsidR="00A036CF">
        <w:t>O objetivo é que o usuário aponte o celular com a câmera direcionada para o ambiente</w:t>
      </w:r>
      <w:r w:rsidR="005841D9">
        <w:t xml:space="preserve"> onde deve acontecer o reconhecimento, e receba retornos referentes </w:t>
      </w:r>
      <w:r w:rsidR="00E60E78">
        <w:t xml:space="preserve">à objetos detectados e suas distâncias, bem como possíveis colisões com algo que esteja a sua frente. </w:t>
      </w:r>
      <w:r w:rsidR="00623DCF">
        <w:t xml:space="preserve">A </w:t>
      </w:r>
      <w:r w:rsidR="00623DCF">
        <w:fldChar w:fldCharType="begin"/>
      </w:r>
      <w:r w:rsidR="00623DCF">
        <w:instrText xml:space="preserve"> REF _Ref87985951 \h </w:instrText>
      </w:r>
      <w:r w:rsidR="00623DCF">
        <w:fldChar w:fldCharType="separate"/>
      </w:r>
      <w:r w:rsidR="00623DCF">
        <w:t xml:space="preserve">Figura </w:t>
      </w:r>
      <w:r w:rsidR="00623DCF">
        <w:rPr>
          <w:noProof/>
        </w:rPr>
        <w:t>8</w:t>
      </w:r>
      <w:r w:rsidR="00623DCF">
        <w:fldChar w:fldCharType="end"/>
      </w:r>
      <w:r w:rsidR="00623DCF">
        <w:t xml:space="preserve"> apresenta uma visão geral do funcionamento do aplicativo.</w:t>
      </w:r>
    </w:p>
    <w:p w14:paraId="28D7E95B" w14:textId="2077D9DE" w:rsidR="00835FAA" w:rsidRDefault="00835FAA" w:rsidP="00835FAA">
      <w:pPr>
        <w:pStyle w:val="TF-LEGENDA"/>
      </w:pPr>
      <w:bookmarkStart w:id="65" w:name="_Ref87985951"/>
      <w:bookmarkStart w:id="66" w:name="_Ref87985944"/>
      <w:r>
        <w:t xml:space="preserve">Figura </w:t>
      </w:r>
      <w:r w:rsidR="00F76EFC">
        <w:fldChar w:fldCharType="begin"/>
      </w:r>
      <w:r w:rsidR="00F76EFC">
        <w:instrText xml:space="preserve"> SEQ Figura \* ARABIC </w:instrText>
      </w:r>
      <w:r w:rsidR="00F76EFC">
        <w:fldChar w:fldCharType="separate"/>
      </w:r>
      <w:r w:rsidR="00893732">
        <w:rPr>
          <w:noProof/>
        </w:rPr>
        <w:t>8</w:t>
      </w:r>
      <w:r w:rsidR="00F76EFC">
        <w:rPr>
          <w:noProof/>
        </w:rPr>
        <w:fldChar w:fldCharType="end"/>
      </w:r>
      <w:bookmarkEnd w:id="65"/>
      <w:r>
        <w:t xml:space="preserve"> </w:t>
      </w:r>
      <w:del w:id="67" w:author="Dalton Solano dos Reis" w:date="2021-12-15T15:10:00Z">
        <w:r w:rsidDel="00A43622">
          <w:delText>-</w:delText>
        </w:r>
      </w:del>
      <w:ins w:id="68" w:author="Dalton Solano dos Reis" w:date="2021-12-15T15:10:00Z">
        <w:r w:rsidR="00A43622">
          <w:t>–</w:t>
        </w:r>
      </w:ins>
      <w:r>
        <w:t xml:space="preserve"> Visão geral do funcionamento do aplicativo</w:t>
      </w:r>
      <w:bookmarkEnd w:id="66"/>
    </w:p>
    <w:p w14:paraId="3A2A2848" w14:textId="77777777" w:rsidR="00847A3A" w:rsidRDefault="00835FAA" w:rsidP="00847A3A">
      <w:pPr>
        <w:pStyle w:val="TF-FIGURA"/>
      </w:pPr>
      <w:r w:rsidRPr="00847A3A">
        <w:rPr>
          <w:noProof/>
        </w:rPr>
        <w:drawing>
          <wp:inline distT="0" distB="0" distL="0" distR="0" wp14:anchorId="292543D5" wp14:editId="287E8FF2">
            <wp:extent cx="3739977" cy="2137910"/>
            <wp:effectExtent l="12700" t="1270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739977" cy="2137910"/>
                    </a:xfrm>
                    <a:prstGeom prst="rect">
                      <a:avLst/>
                    </a:prstGeom>
                    <a:ln>
                      <a:solidFill>
                        <a:schemeClr val="tx1"/>
                      </a:solidFill>
                    </a:ln>
                  </pic:spPr>
                </pic:pic>
              </a:graphicData>
            </a:graphic>
          </wp:inline>
        </w:drawing>
      </w:r>
    </w:p>
    <w:p w14:paraId="642354CC" w14:textId="1E4B3EF4" w:rsidR="00835FAA" w:rsidRDefault="00835FAA" w:rsidP="00284892">
      <w:pPr>
        <w:pStyle w:val="TF-FONTE"/>
      </w:pPr>
      <w:r w:rsidRPr="00AD5487">
        <w:t xml:space="preserve">Fonte: </w:t>
      </w:r>
      <w:r w:rsidR="00C85FA4">
        <w:t>e</w:t>
      </w:r>
      <w:r w:rsidRPr="00AD5487">
        <w:t>laborado pelo autor</w:t>
      </w:r>
      <w:r w:rsidR="00212AEE">
        <w:t>.</w:t>
      </w:r>
    </w:p>
    <w:p w14:paraId="328A3D27" w14:textId="77777777" w:rsidR="00104441" w:rsidRDefault="0080722D" w:rsidP="00F73A9E">
      <w:pPr>
        <w:pStyle w:val="TF-TEXTO"/>
      </w:pPr>
      <w:r>
        <w:lastRenderedPageBreak/>
        <w:t xml:space="preserve">Para que o usuário não colida com algum obstáculo, </w:t>
      </w:r>
      <w:r w:rsidR="004414A0">
        <w:t xml:space="preserve">o celular emite vibrações diferentes com o intuito de avisar para qual lado </w:t>
      </w:r>
      <w:r w:rsidR="00EE59D2">
        <w:t xml:space="preserve">o usuário deve ir. Caso a direção com obstáculo esteja na esquerda, o celular emite uma vibração mais </w:t>
      </w:r>
      <w:r w:rsidR="0025687C">
        <w:t>fraca</w:t>
      </w:r>
      <w:r w:rsidR="00EE59D2">
        <w:t xml:space="preserve">, indicando </w:t>
      </w:r>
      <w:r w:rsidR="0025687C">
        <w:t xml:space="preserve">que a direção livre pode estar na direita. Caso a direção com obstáculo esteja na direita, o celular emite uma vibração mais forte, indicando que a direção livre pode estar na esquerda. </w:t>
      </w:r>
    </w:p>
    <w:p w14:paraId="5E2CBBBA" w14:textId="0D3705D6" w:rsidR="00F73A9E" w:rsidRPr="00295EC9" w:rsidRDefault="00A27F80" w:rsidP="00295EC9">
      <w:pPr>
        <w:pStyle w:val="TF-TEXTO"/>
      </w:pPr>
      <w:r w:rsidRPr="00295EC9">
        <w:t xml:space="preserve">A detecção de objetos </w:t>
      </w:r>
      <w:r w:rsidR="004E33EA" w:rsidRPr="00295EC9">
        <w:t xml:space="preserve">acontece a cada frame da câmera, e utiliza apenas o reconhecimento por imagens. </w:t>
      </w:r>
      <w:r w:rsidR="00091EE6" w:rsidRPr="00295EC9">
        <w:t xml:space="preserve">Quando o objeto é detectado, </w:t>
      </w:r>
      <w:r w:rsidR="003E7401" w:rsidRPr="00295EC9">
        <w:t>uma esfera e um texto em 3D com o nome do objeto são</w:t>
      </w:r>
      <w:r w:rsidR="00D92AD0" w:rsidRPr="00295EC9">
        <w:t xml:space="preserve"> adicionado</w:t>
      </w:r>
      <w:r w:rsidR="003E7401" w:rsidRPr="00295EC9">
        <w:t>s</w:t>
      </w:r>
      <w:r w:rsidR="00D92AD0" w:rsidRPr="00295EC9">
        <w:t xml:space="preserve"> ao ambiente virtual</w:t>
      </w:r>
      <w:r w:rsidR="003E7401" w:rsidRPr="00295EC9">
        <w:t xml:space="preserve"> construído pelo aplicativo. Com </w:t>
      </w:r>
      <w:r w:rsidR="00A74F10" w:rsidRPr="00295EC9">
        <w:t>a referência do objeto localizado no mundo virtual, essa âncora passa a em</w:t>
      </w:r>
      <w:r w:rsidR="00E61DD6" w:rsidRPr="00295EC9">
        <w:t xml:space="preserve">itir o som de uma voz falando o nome do objeto. Esse som apresenta noções de proximidade com o objeto, ou seja, quando o usuário se aproxima ou se distancia do objeto, o som fica mais </w:t>
      </w:r>
      <w:r w:rsidR="00D37C96" w:rsidRPr="00295EC9">
        <w:t xml:space="preserve">próximo </w:t>
      </w:r>
      <w:r w:rsidR="004E532B" w:rsidRPr="00295EC9">
        <w:t>ou mais</w:t>
      </w:r>
      <w:r w:rsidR="00D37C96" w:rsidRPr="00295EC9">
        <w:t xml:space="preserve"> longe respectivamente. </w:t>
      </w:r>
    </w:p>
    <w:p w14:paraId="458DADAE" w14:textId="5BC3A952" w:rsidR="00893732" w:rsidRDefault="005C1380" w:rsidP="00A87828">
      <w:pPr>
        <w:pStyle w:val="TF-TEXTO"/>
      </w:pPr>
      <w:r w:rsidRPr="00295EC9">
        <w:t>A</w:t>
      </w:r>
      <w:r w:rsidR="000431BF" w:rsidRPr="00295EC9">
        <w:t xml:space="preserve"> implementação foi separada em algumas classes, divididas entre </w:t>
      </w:r>
      <w:r w:rsidR="00DF35EA" w:rsidRPr="00295EC9">
        <w:t xml:space="preserve">o gerenciamento das informações obtidas pelo sensor </w:t>
      </w:r>
      <w:proofErr w:type="spellStart"/>
      <w:r w:rsidR="00DF35EA" w:rsidRPr="00295EC9">
        <w:t>LiDAR</w:t>
      </w:r>
      <w:proofErr w:type="spellEnd"/>
      <w:r w:rsidR="00DF35EA" w:rsidRPr="00295EC9">
        <w:t xml:space="preserve"> sendo estas as classes</w:t>
      </w:r>
      <w:r w:rsidR="00DF35EA">
        <w:t xml:space="preserve"> </w:t>
      </w:r>
      <w:proofErr w:type="spellStart"/>
      <w:r w:rsidR="00DF35EA" w:rsidRPr="00DF35EA">
        <w:rPr>
          <w:rStyle w:val="TF-COURIER9"/>
        </w:rPr>
        <w:t>Depth</w:t>
      </w:r>
      <w:proofErr w:type="spellEnd"/>
      <w:r w:rsidR="00DF35EA">
        <w:t xml:space="preserve"> e </w:t>
      </w:r>
      <w:proofErr w:type="spellStart"/>
      <w:r w:rsidR="00DF35EA" w:rsidRPr="00DF35EA">
        <w:rPr>
          <w:rStyle w:val="TF-COURIER9"/>
        </w:rPr>
        <w:t>DepthData</w:t>
      </w:r>
      <w:proofErr w:type="spellEnd"/>
      <w:r w:rsidR="00DF35EA" w:rsidRPr="00295EC9">
        <w:t>, e o serviço responsável pela detecção de objetos</w:t>
      </w:r>
      <w:r w:rsidR="00C90A9F" w:rsidRPr="00295EC9">
        <w:t xml:space="preserve"> como a classe</w:t>
      </w:r>
      <w:r w:rsidR="00C90A9F">
        <w:t xml:space="preserve"> </w:t>
      </w:r>
      <w:proofErr w:type="spellStart"/>
      <w:r w:rsidR="00C90A9F" w:rsidRPr="00C90A9F">
        <w:rPr>
          <w:rStyle w:val="TF-COURIER9"/>
        </w:rPr>
        <w:t>ObjectDetectionService</w:t>
      </w:r>
      <w:proofErr w:type="spellEnd"/>
      <w:r w:rsidR="00C90A9F" w:rsidRPr="00295EC9">
        <w:t>.</w:t>
      </w:r>
      <w:r w:rsidR="00EA589B" w:rsidRPr="00295EC9">
        <w:t xml:space="preserve"> </w:t>
      </w:r>
      <w:r w:rsidR="00224DB0" w:rsidRPr="00295EC9">
        <w:t xml:space="preserve">Todo o código é chamado pela classe principal </w:t>
      </w:r>
      <w:proofErr w:type="spellStart"/>
      <w:r w:rsidR="00224DB0">
        <w:rPr>
          <w:rStyle w:val="TF-COURIER9"/>
        </w:rPr>
        <w:t>ViewController</w:t>
      </w:r>
      <w:proofErr w:type="spellEnd"/>
      <w:r w:rsidR="00224DB0" w:rsidRPr="00295EC9">
        <w:t xml:space="preserve">, responsável por gerenciar </w:t>
      </w:r>
      <w:r w:rsidR="00F14364" w:rsidRPr="00295EC9">
        <w:t>a chamada de cada função e elementos de interface e câmera.</w:t>
      </w:r>
      <w:r w:rsidR="00295EC9" w:rsidRPr="00295EC9">
        <w:t xml:space="preserve"> </w:t>
      </w:r>
      <w:r w:rsidR="00F14364" w:rsidRPr="00295EC9">
        <w:t>A</w:t>
      </w:r>
      <w:r w:rsidR="00893732" w:rsidRPr="00295EC9">
        <w:t xml:space="preserve"> </w:t>
      </w:r>
      <w:r w:rsidR="00893732" w:rsidRPr="00295EC9">
        <w:fldChar w:fldCharType="begin"/>
      </w:r>
      <w:r w:rsidR="00893732" w:rsidRPr="00295EC9">
        <w:instrText xml:space="preserve"> REF _Ref89113609 \h </w:instrText>
      </w:r>
      <w:r w:rsidR="00295EC9">
        <w:instrText xml:space="preserve"> \* MERGEFORMAT </w:instrText>
      </w:r>
      <w:r w:rsidR="00893732" w:rsidRPr="00295EC9">
        <w:fldChar w:fldCharType="separate"/>
      </w:r>
      <w:r w:rsidR="00893732" w:rsidRPr="00295EC9">
        <w:t>Figura 9</w:t>
      </w:r>
      <w:r w:rsidR="00893732" w:rsidRPr="00295EC9">
        <w:fldChar w:fldCharType="end"/>
      </w:r>
      <w:r w:rsidR="00893732">
        <w:t xml:space="preserve"> </w:t>
      </w:r>
      <w:r w:rsidR="00F14364" w:rsidRPr="00893732">
        <w:t xml:space="preserve">demonstra </w:t>
      </w:r>
      <w:r w:rsidR="00893732" w:rsidRPr="00893732">
        <w:t xml:space="preserve">as principais classes citadas. </w:t>
      </w:r>
    </w:p>
    <w:p w14:paraId="385C3D9E" w14:textId="2F7E23CE" w:rsidR="00893732" w:rsidRDefault="00893732" w:rsidP="00893732">
      <w:pPr>
        <w:pStyle w:val="TF-LEGENDA"/>
      </w:pPr>
      <w:bookmarkStart w:id="69" w:name="_Ref89113609"/>
      <w:r>
        <w:t xml:space="preserve">Figura </w:t>
      </w:r>
      <w:r w:rsidR="00F76EFC">
        <w:fldChar w:fldCharType="begin"/>
      </w:r>
      <w:r w:rsidR="00F76EFC">
        <w:instrText xml:space="preserve"> SEQ Figura \* ARABIC </w:instrText>
      </w:r>
      <w:r w:rsidR="00F76EFC">
        <w:fldChar w:fldCharType="separate"/>
      </w:r>
      <w:r>
        <w:rPr>
          <w:noProof/>
        </w:rPr>
        <w:t>9</w:t>
      </w:r>
      <w:r w:rsidR="00F76EFC">
        <w:rPr>
          <w:noProof/>
        </w:rPr>
        <w:fldChar w:fldCharType="end"/>
      </w:r>
      <w:bookmarkEnd w:id="69"/>
      <w:r>
        <w:t xml:space="preserve"> </w:t>
      </w:r>
      <w:del w:id="70" w:author="Dalton Solano dos Reis" w:date="2021-12-15T15:10:00Z">
        <w:r w:rsidDel="00A43622">
          <w:delText>-</w:delText>
        </w:r>
      </w:del>
      <w:ins w:id="71" w:author="Dalton Solano dos Reis" w:date="2021-12-15T15:10:00Z">
        <w:r w:rsidR="00A43622">
          <w:t>–</w:t>
        </w:r>
      </w:ins>
      <w:r>
        <w:t xml:space="preserve"> Principais classes da aplicação</w:t>
      </w:r>
    </w:p>
    <w:p w14:paraId="12E79B2B" w14:textId="0DB17B96" w:rsidR="00DF383F" w:rsidRDefault="00893732" w:rsidP="00893732">
      <w:pPr>
        <w:pStyle w:val="TF-FIGURA"/>
      </w:pPr>
      <w:r>
        <w:rPr>
          <w:noProof/>
        </w:rPr>
        <w:drawing>
          <wp:inline distT="0" distB="0" distL="0" distR="0" wp14:anchorId="25F24BB8" wp14:editId="1D60A257">
            <wp:extent cx="3890913" cy="5068400"/>
            <wp:effectExtent l="12700" t="12700" r="8255" b="12065"/>
            <wp:docPr id="18" name="Picture 1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96983" cy="5076307"/>
                    </a:xfrm>
                    <a:prstGeom prst="rect">
                      <a:avLst/>
                    </a:prstGeom>
                    <a:ln>
                      <a:solidFill>
                        <a:schemeClr val="tx1"/>
                      </a:solidFill>
                    </a:ln>
                  </pic:spPr>
                </pic:pic>
              </a:graphicData>
            </a:graphic>
          </wp:inline>
        </w:drawing>
      </w:r>
    </w:p>
    <w:p w14:paraId="7E3FCEC4" w14:textId="2FD014C4" w:rsidR="00056079" w:rsidRDefault="00893732" w:rsidP="00C5093C">
      <w:pPr>
        <w:pStyle w:val="TF-FONTE"/>
      </w:pPr>
      <w:r>
        <w:t>Fonte: elaborado pelo autor.</w:t>
      </w:r>
      <w:r w:rsidR="0094066E">
        <w:t xml:space="preserve"> </w:t>
      </w:r>
    </w:p>
    <w:p w14:paraId="5CB97DDD" w14:textId="6095D03C" w:rsidR="008A05AB" w:rsidRPr="00295EC9" w:rsidRDefault="00A42A41" w:rsidP="00325DFD">
      <w:pPr>
        <w:pStyle w:val="TF-TEXTO"/>
      </w:pPr>
      <w:r>
        <w:tab/>
      </w:r>
      <w:r w:rsidRPr="00295EC9">
        <w:t xml:space="preserve">As atualizações de informações de distância obtidas pelo sensor </w:t>
      </w:r>
      <w:proofErr w:type="spellStart"/>
      <w:r w:rsidRPr="00295EC9">
        <w:t>LiDAR</w:t>
      </w:r>
      <w:proofErr w:type="spellEnd"/>
      <w:r w:rsidRPr="00295EC9">
        <w:t xml:space="preserve"> são atualizadas pela função</w:t>
      </w:r>
      <w:r>
        <w:t xml:space="preserve"> </w:t>
      </w:r>
      <w:proofErr w:type="spellStart"/>
      <w:r w:rsidR="00325DFD" w:rsidRPr="004F7F79">
        <w:rPr>
          <w:rStyle w:val="TF-COURIER9"/>
        </w:rPr>
        <w:t>session</w:t>
      </w:r>
      <w:proofErr w:type="spellEnd"/>
      <w:r w:rsidR="00325DFD" w:rsidRPr="004F7F79">
        <w:rPr>
          <w:rStyle w:val="TF-COURIER9"/>
        </w:rPr>
        <w:t>(_</w:t>
      </w:r>
      <w:proofErr w:type="spellStart"/>
      <w:r w:rsidR="00325DFD" w:rsidRPr="004F7F79">
        <w:rPr>
          <w:rStyle w:val="TF-COURIER9"/>
        </w:rPr>
        <w:t>didUpdate</w:t>
      </w:r>
      <w:proofErr w:type="spellEnd"/>
      <w:r w:rsidR="00325DFD" w:rsidRPr="004F7F79">
        <w:rPr>
          <w:rStyle w:val="TF-COURIER9"/>
        </w:rPr>
        <w:t>)</w:t>
      </w:r>
      <w:r w:rsidR="00325DFD" w:rsidRPr="00295EC9">
        <w:t xml:space="preserve">, que é chamada automaticamente </w:t>
      </w:r>
      <w:r w:rsidR="004F7F79" w:rsidRPr="00295EC9">
        <w:t xml:space="preserve">quando há uma mudança de frame. </w:t>
      </w:r>
      <w:r w:rsidR="00672442" w:rsidRPr="00295EC9">
        <w:t>A função então chama outra função denominada</w:t>
      </w:r>
      <w:r w:rsidR="00672442">
        <w:t xml:space="preserve"> </w:t>
      </w:r>
      <w:proofErr w:type="spellStart"/>
      <w:r w:rsidR="00672442" w:rsidRPr="00672442">
        <w:rPr>
          <w:rStyle w:val="TF-COURIER9"/>
        </w:rPr>
        <w:t>updateDepthData</w:t>
      </w:r>
      <w:proofErr w:type="spellEnd"/>
      <w:r w:rsidR="00672442" w:rsidRPr="00295EC9">
        <w:t xml:space="preserve">, que busca cada informação necessária e valida se há colisões. </w:t>
      </w:r>
      <w:r w:rsidR="00C32369" w:rsidRPr="00295EC9">
        <w:t xml:space="preserve">A função de sessão também é responsável por validar se o dispositivo está sendo movimentado na velocidade necessária, alterando a variável </w:t>
      </w:r>
      <w:proofErr w:type="spellStart"/>
      <w:r w:rsidR="00C32369" w:rsidRPr="00C32369">
        <w:rPr>
          <w:rStyle w:val="TF-COURIER9"/>
        </w:rPr>
        <w:t>isShouldLoopContinue</w:t>
      </w:r>
      <w:proofErr w:type="spellEnd"/>
      <w:r w:rsidR="00EA589B" w:rsidRPr="00295EC9">
        <w:t xml:space="preserve"> </w:t>
      </w:r>
      <w:r w:rsidR="00C32369" w:rsidRPr="00295EC9">
        <w:t>caso seja necessário. Essa</w:t>
      </w:r>
      <w:r w:rsidR="00EA589B" w:rsidRPr="00295EC9">
        <w:t xml:space="preserve"> </w:t>
      </w:r>
      <w:r w:rsidR="00C32369" w:rsidRPr="00295EC9">
        <w:t xml:space="preserve">variável </w:t>
      </w:r>
      <w:r w:rsidR="00541FCC" w:rsidRPr="00295EC9">
        <w:t xml:space="preserve">mantém ou aborta o loop da </w:t>
      </w:r>
      <w:r w:rsidR="006131B1" w:rsidRPr="00295EC9">
        <w:t xml:space="preserve">função </w:t>
      </w:r>
      <w:proofErr w:type="spellStart"/>
      <w:r w:rsidR="006131B1" w:rsidRPr="006131B1">
        <w:rPr>
          <w:rStyle w:val="TF-COURIER9"/>
        </w:rPr>
        <w:t>performDetection</w:t>
      </w:r>
      <w:proofErr w:type="spellEnd"/>
      <w:r w:rsidR="00541FCC" w:rsidRPr="00295EC9">
        <w:t>, responsável pela detecção de objetos.</w:t>
      </w:r>
    </w:p>
    <w:p w14:paraId="6E2A70CA" w14:textId="0132596B" w:rsidR="0040349A" w:rsidRDefault="00F15E23" w:rsidP="002646AE">
      <w:pPr>
        <w:pStyle w:val="Ttulo2"/>
      </w:pPr>
      <w:r>
        <w:lastRenderedPageBreak/>
        <w:t xml:space="preserve">evitando </w:t>
      </w:r>
      <w:r w:rsidR="00842852">
        <w:t>colisões</w:t>
      </w:r>
    </w:p>
    <w:p w14:paraId="2F2FA42C" w14:textId="56579C42" w:rsidR="001E18DD" w:rsidRDefault="00C21895" w:rsidP="00284892">
      <w:pPr>
        <w:pStyle w:val="TF-TEXTO"/>
      </w:pPr>
      <w:r>
        <w:t xml:space="preserve"> </w:t>
      </w:r>
      <w:r w:rsidR="00112156" w:rsidRPr="00730E31">
        <w:rPr>
          <w:highlight w:val="yellow"/>
        </w:rPr>
        <w:t xml:space="preserve">Utilizando as informações de distâncias captadas pelo </w:t>
      </w:r>
      <w:proofErr w:type="spellStart"/>
      <w:r w:rsidR="00112156" w:rsidRPr="00730E31">
        <w:rPr>
          <w:highlight w:val="yellow"/>
        </w:rPr>
        <w:t>LiDAR</w:t>
      </w:r>
      <w:proofErr w:type="spellEnd"/>
      <w:r w:rsidR="00112156" w:rsidRPr="00730E31">
        <w:rPr>
          <w:highlight w:val="yellow"/>
        </w:rPr>
        <w:t>, é possível saber quando o usuário está próximo de colidir em algum obstáculo</w:t>
      </w:r>
      <w:r w:rsidR="0088649A" w:rsidRPr="00730E31">
        <w:rPr>
          <w:highlight w:val="yellow"/>
        </w:rPr>
        <w:t>, levando em conta que o sensor possui um alcance máximo de 5</w:t>
      </w:r>
      <w:r w:rsidR="003A251C" w:rsidRPr="00730E31">
        <w:rPr>
          <w:highlight w:val="yellow"/>
        </w:rPr>
        <w:t xml:space="preserve"> metros</w:t>
      </w:r>
      <w:r w:rsidR="00CE53FB" w:rsidRPr="00730E31">
        <w:rPr>
          <w:highlight w:val="yellow"/>
        </w:rPr>
        <w:t xml:space="preserve"> (A</w:t>
      </w:r>
      <w:r w:rsidR="007526C4" w:rsidRPr="00730E31">
        <w:rPr>
          <w:highlight w:val="yellow"/>
        </w:rPr>
        <w:t>PPLE, 2021</w:t>
      </w:r>
      <w:r w:rsidR="00D430A0" w:rsidRPr="00730E31">
        <w:rPr>
          <w:highlight w:val="yellow"/>
        </w:rPr>
        <w:t>b</w:t>
      </w:r>
      <w:r w:rsidR="007526C4" w:rsidRPr="00730E31">
        <w:rPr>
          <w:highlight w:val="yellow"/>
        </w:rPr>
        <w:t>)</w:t>
      </w:r>
      <w:r w:rsidR="00112156" w:rsidRPr="00730E31">
        <w:rPr>
          <w:highlight w:val="yellow"/>
        </w:rPr>
        <w:t>.</w:t>
      </w:r>
      <w:r w:rsidR="00112156">
        <w:t xml:space="preserve"> Para acessar essas informações, </w:t>
      </w:r>
      <w:r w:rsidR="00B668C9">
        <w:t xml:space="preserve">o </w:t>
      </w:r>
      <w:proofErr w:type="spellStart"/>
      <w:r w:rsidR="00B668C9">
        <w:t>ARKit</w:t>
      </w:r>
      <w:proofErr w:type="spellEnd"/>
      <w:r w:rsidR="00B668C9">
        <w:t xml:space="preserve"> fornece </w:t>
      </w:r>
      <w:r w:rsidR="0028635C">
        <w:t xml:space="preserve">a </w:t>
      </w:r>
      <w:r w:rsidR="009963F1">
        <w:t>o parâmetro</w:t>
      </w:r>
      <w:r w:rsidR="0028635C">
        <w:t xml:space="preserve"> </w:t>
      </w:r>
      <w:proofErr w:type="spellStart"/>
      <w:r w:rsidR="0028635C" w:rsidRPr="0028635C">
        <w:rPr>
          <w:i/>
          <w:iCs/>
        </w:rPr>
        <w:t>sceneDepth</w:t>
      </w:r>
      <w:proofErr w:type="spellEnd"/>
      <w:r w:rsidR="0028635C">
        <w:t xml:space="preserve">, configurável na inicialização do aplicativo. Com essa configuração, o </w:t>
      </w:r>
      <w:proofErr w:type="spellStart"/>
      <w:r w:rsidR="0028635C">
        <w:t>ARKit</w:t>
      </w:r>
      <w:proofErr w:type="spellEnd"/>
      <w:r w:rsidR="0028635C">
        <w:t xml:space="preserve"> traz </w:t>
      </w:r>
      <w:r w:rsidR="006C317C">
        <w:t xml:space="preserve">uma matriz </w:t>
      </w:r>
      <w:r w:rsidR="00DC3730">
        <w:t xml:space="preserve">de dimensões </w:t>
      </w:r>
      <w:r w:rsidR="009D7AF9">
        <w:t>192x256, onde cada um dos pontos possui uma informação de distância.</w:t>
      </w:r>
      <w:r w:rsidR="001E18DD">
        <w:t xml:space="preserve"> </w:t>
      </w:r>
      <w:r w:rsidR="001E18DD" w:rsidRPr="00730E31">
        <w:rPr>
          <w:highlight w:val="yellow"/>
        </w:rPr>
        <w:t xml:space="preserve">A </w:t>
      </w:r>
      <w:r w:rsidR="00554C23" w:rsidRPr="00730E31">
        <w:rPr>
          <w:highlight w:val="yellow"/>
        </w:rPr>
        <w:fldChar w:fldCharType="begin"/>
      </w:r>
      <w:r w:rsidR="00554C23" w:rsidRPr="00730E31">
        <w:rPr>
          <w:highlight w:val="yellow"/>
        </w:rPr>
        <w:instrText xml:space="preserve"> REF _Ref88159149 \h </w:instrText>
      </w:r>
      <w:r w:rsidR="00730E31">
        <w:rPr>
          <w:highlight w:val="yellow"/>
        </w:rPr>
        <w:instrText xml:space="preserve"> \* MERGEFORMAT </w:instrText>
      </w:r>
      <w:r w:rsidR="00554C23" w:rsidRPr="00730E31">
        <w:rPr>
          <w:highlight w:val="yellow"/>
        </w:rPr>
      </w:r>
      <w:r w:rsidR="00554C23" w:rsidRPr="00730E31">
        <w:rPr>
          <w:highlight w:val="yellow"/>
        </w:rPr>
        <w:fldChar w:fldCharType="separate"/>
      </w:r>
      <w:r w:rsidR="00EA589B" w:rsidRPr="00730E31">
        <w:rPr>
          <w:highlight w:val="yellow"/>
        </w:rPr>
        <w:t xml:space="preserve">Figura </w:t>
      </w:r>
      <w:r w:rsidR="00EA589B" w:rsidRPr="00730E31">
        <w:rPr>
          <w:noProof/>
          <w:highlight w:val="yellow"/>
        </w:rPr>
        <w:t>10</w:t>
      </w:r>
      <w:r w:rsidR="00554C23" w:rsidRPr="00730E31">
        <w:rPr>
          <w:highlight w:val="yellow"/>
        </w:rPr>
        <w:fldChar w:fldCharType="end"/>
      </w:r>
      <w:r w:rsidR="00554C23" w:rsidRPr="00730E31">
        <w:rPr>
          <w:highlight w:val="yellow"/>
        </w:rPr>
        <w:t xml:space="preserve"> </w:t>
      </w:r>
      <w:r w:rsidR="001E18DD" w:rsidRPr="00730E31">
        <w:rPr>
          <w:highlight w:val="yellow"/>
        </w:rPr>
        <w:t>demonstra uma simulação</w:t>
      </w:r>
      <w:r w:rsidR="00554C23" w:rsidRPr="00730E31">
        <w:rPr>
          <w:highlight w:val="yellow"/>
        </w:rPr>
        <w:t xml:space="preserve"> reduzida</w:t>
      </w:r>
      <w:r w:rsidR="001E18DD" w:rsidRPr="00730E31">
        <w:rPr>
          <w:highlight w:val="yellow"/>
        </w:rPr>
        <w:t xml:space="preserve"> da </w:t>
      </w:r>
      <w:r w:rsidR="00554C23" w:rsidRPr="00730E31">
        <w:rPr>
          <w:highlight w:val="yellow"/>
        </w:rPr>
        <w:t>matriz</w:t>
      </w:r>
      <w:r w:rsidR="001E18DD" w:rsidRPr="00730E31">
        <w:rPr>
          <w:highlight w:val="yellow"/>
        </w:rPr>
        <w:t xml:space="preserve"> gerada pelo </w:t>
      </w:r>
      <w:proofErr w:type="spellStart"/>
      <w:r w:rsidR="001E18DD" w:rsidRPr="00730E31">
        <w:rPr>
          <w:highlight w:val="yellow"/>
        </w:rPr>
        <w:t>LiDAR</w:t>
      </w:r>
      <w:proofErr w:type="spellEnd"/>
      <w:r w:rsidR="001E18DD" w:rsidRPr="00730E31">
        <w:rPr>
          <w:highlight w:val="yellow"/>
        </w:rPr>
        <w:t>, onde o celular se encontra a uma distância de 40cm da parede e</w:t>
      </w:r>
      <w:r w:rsidR="00554C23" w:rsidRPr="00730E31">
        <w:rPr>
          <w:highlight w:val="yellow"/>
        </w:rPr>
        <w:t xml:space="preserve"> à 25cm de uma caixa</w:t>
      </w:r>
      <w:r w:rsidR="00D430A0" w:rsidRPr="00730E31">
        <w:rPr>
          <w:highlight w:val="yellow"/>
        </w:rPr>
        <w:t>, e cada quadrado da matriz uma distância capturada pelo sensor</w:t>
      </w:r>
      <w:r w:rsidR="00554C23" w:rsidRPr="00730E31">
        <w:rPr>
          <w:highlight w:val="yellow"/>
        </w:rPr>
        <w:t>.</w:t>
      </w:r>
      <w:r w:rsidR="00554C23">
        <w:t xml:space="preserve"> </w:t>
      </w:r>
    </w:p>
    <w:p w14:paraId="51BA0B84" w14:textId="7C140A38" w:rsidR="001E18DD" w:rsidRDefault="001E18DD" w:rsidP="001E18DD">
      <w:pPr>
        <w:pStyle w:val="TF-LEGENDA"/>
      </w:pPr>
      <w:bookmarkStart w:id="72" w:name="_Ref88159149"/>
      <w:bookmarkStart w:id="73" w:name="_Ref88159142"/>
      <w:r>
        <w:t xml:space="preserve">Figura </w:t>
      </w:r>
      <w:r w:rsidR="00F76EFC">
        <w:fldChar w:fldCharType="begin"/>
      </w:r>
      <w:r w:rsidR="00F76EFC">
        <w:instrText xml:space="preserve"> SEQ Figura \* ARABIC </w:instrText>
      </w:r>
      <w:r w:rsidR="00F76EFC">
        <w:fldChar w:fldCharType="separate"/>
      </w:r>
      <w:r w:rsidR="00893732">
        <w:rPr>
          <w:noProof/>
        </w:rPr>
        <w:t>10</w:t>
      </w:r>
      <w:r w:rsidR="00F76EFC">
        <w:rPr>
          <w:noProof/>
        </w:rPr>
        <w:fldChar w:fldCharType="end"/>
      </w:r>
      <w:bookmarkEnd w:id="72"/>
      <w:r>
        <w:t xml:space="preserve"> </w:t>
      </w:r>
      <w:del w:id="74" w:author="Dalton Solano dos Reis" w:date="2021-12-15T15:10:00Z">
        <w:r w:rsidDel="00A43622">
          <w:delText>-</w:delText>
        </w:r>
      </w:del>
      <w:ins w:id="75" w:author="Dalton Solano dos Reis" w:date="2021-12-15T15:10:00Z">
        <w:r w:rsidR="00A43622">
          <w:t>–</w:t>
        </w:r>
      </w:ins>
      <w:r>
        <w:t xml:space="preserve"> Simulação da matriz gerada pelo </w:t>
      </w:r>
      <w:proofErr w:type="spellStart"/>
      <w:r>
        <w:t>LiDAR</w:t>
      </w:r>
      <w:bookmarkEnd w:id="73"/>
      <w:proofErr w:type="spellEnd"/>
    </w:p>
    <w:p w14:paraId="4CF0F643" w14:textId="45EDB19E" w:rsidR="00C21895" w:rsidRDefault="00E01E58" w:rsidP="00E01E58">
      <w:pPr>
        <w:pStyle w:val="TF-FIGURA"/>
      </w:pPr>
      <w:r w:rsidRPr="00E01E58">
        <w:rPr>
          <w:noProof/>
        </w:rPr>
        <w:drawing>
          <wp:inline distT="0" distB="0" distL="0" distR="0" wp14:anchorId="6EE7B5B2" wp14:editId="356A8FF3">
            <wp:extent cx="2130252" cy="3821382"/>
            <wp:effectExtent l="12700" t="12700" r="1651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4" cstate="print">
                      <a:extLst>
                        <a:ext uri="{28A0092B-C50C-407E-A947-70E740481C1C}">
                          <a14:useLocalDpi xmlns:a14="http://schemas.microsoft.com/office/drawing/2010/main" val="0"/>
                        </a:ext>
                      </a:extLst>
                    </a:blip>
                    <a:srcRect t="16714" b="135"/>
                    <a:stretch/>
                  </pic:blipFill>
                  <pic:spPr bwMode="auto">
                    <a:xfrm>
                      <a:off x="0" y="0"/>
                      <a:ext cx="2130733" cy="3822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C3D80F" w14:textId="25FE0D26" w:rsidR="00284892" w:rsidRDefault="00284892" w:rsidP="00284892">
      <w:pPr>
        <w:pStyle w:val="TF-FONTE"/>
      </w:pPr>
      <w:r>
        <w:t xml:space="preserve">Fonte: </w:t>
      </w:r>
      <w:r w:rsidR="00941440">
        <w:t>e</w:t>
      </w:r>
      <w:r>
        <w:t>laborado pelo autor</w:t>
      </w:r>
      <w:r w:rsidR="00212AEE">
        <w:t>.</w:t>
      </w:r>
    </w:p>
    <w:p w14:paraId="4DFBBCFE" w14:textId="5DA50F2A" w:rsidR="002258C1" w:rsidRDefault="008A16AD" w:rsidP="002258C1">
      <w:pPr>
        <w:pStyle w:val="TF-TEXTO"/>
      </w:pPr>
      <w:r>
        <w:tab/>
      </w:r>
      <w:r w:rsidR="009E5552">
        <w:t xml:space="preserve">Informações geradas pelo </w:t>
      </w:r>
      <w:proofErr w:type="spellStart"/>
      <w:r w:rsidR="009E5552">
        <w:t>LiDAR</w:t>
      </w:r>
      <w:proofErr w:type="spellEnd"/>
      <w:r w:rsidR="009E5552">
        <w:t xml:space="preserve"> são tratadas pela classe </w:t>
      </w:r>
      <w:proofErr w:type="spellStart"/>
      <w:r w:rsidR="009424D4" w:rsidRPr="00124640">
        <w:rPr>
          <w:rStyle w:val="TF-COURIER9"/>
        </w:rPr>
        <w:t>Depth</w:t>
      </w:r>
      <w:proofErr w:type="spellEnd"/>
      <w:r w:rsidR="003E37E0" w:rsidRPr="003E37E0">
        <w:t xml:space="preserve">, </w:t>
      </w:r>
      <w:r w:rsidR="003E37E0">
        <w:t xml:space="preserve">que percorre </w:t>
      </w:r>
      <w:r w:rsidR="00CF0828">
        <w:t xml:space="preserve">o mapa de profundidade do </w:t>
      </w:r>
      <w:proofErr w:type="spellStart"/>
      <w:r w:rsidR="00CF0828">
        <w:t>ARKit</w:t>
      </w:r>
      <w:proofErr w:type="spellEnd"/>
      <w:r w:rsidR="00CF0828">
        <w:t xml:space="preserve"> </w:t>
      </w:r>
      <w:r w:rsidR="003E37E0">
        <w:t>detectando colisões</w:t>
      </w:r>
      <w:r w:rsidR="003E660E">
        <w:t xml:space="preserve"> e preenchendo as informações</w:t>
      </w:r>
      <w:r w:rsidR="003233C7">
        <w:t xml:space="preserve"> </w:t>
      </w:r>
      <w:r w:rsidR="0057771E">
        <w:t xml:space="preserve">de distância </w:t>
      </w:r>
      <w:r w:rsidR="000E04CB">
        <w:t>na ma</w:t>
      </w:r>
      <w:r w:rsidR="00CF0828">
        <w:t>triz</w:t>
      </w:r>
      <w:r w:rsidR="0057771E">
        <w:t xml:space="preserve">, retornando um objeto da classe </w:t>
      </w:r>
      <w:proofErr w:type="spellStart"/>
      <w:r w:rsidR="00CF0828" w:rsidRPr="00CF0828">
        <w:rPr>
          <w:rStyle w:val="TF-COURIER9"/>
        </w:rPr>
        <w:t>DepthData</w:t>
      </w:r>
      <w:proofErr w:type="spellEnd"/>
      <w:r w:rsidR="00CF0828" w:rsidRPr="00CF0828">
        <w:t xml:space="preserve">, que armazena todas as informações de profundidade do </w:t>
      </w:r>
      <w:r w:rsidR="00CF0828" w:rsidRPr="00CF0828">
        <w:rPr>
          <w:i/>
          <w:iCs/>
        </w:rPr>
        <w:t>frame</w:t>
      </w:r>
      <w:r w:rsidR="00CF0828" w:rsidRPr="00CF0828">
        <w:t xml:space="preserve"> em questão.</w:t>
      </w:r>
      <w:r w:rsidR="0017602C">
        <w:t xml:space="preserve"> </w:t>
      </w:r>
      <w:r w:rsidR="00BB7556">
        <w:t>O</w:t>
      </w:r>
      <w:r w:rsidR="002031B4">
        <w:t xml:space="preserve"> </w:t>
      </w:r>
      <w:r w:rsidR="00435751">
        <w:fldChar w:fldCharType="begin"/>
      </w:r>
      <w:r w:rsidR="00435751">
        <w:instrText xml:space="preserve"> REF _Ref88306088 \h </w:instrText>
      </w:r>
      <w:r w:rsidR="00435751">
        <w:fldChar w:fldCharType="separate"/>
      </w:r>
      <w:r w:rsidR="009963F1" w:rsidRPr="002258C1">
        <w:t xml:space="preserve">Quadro </w:t>
      </w:r>
      <w:r w:rsidR="009963F1">
        <w:rPr>
          <w:noProof/>
        </w:rPr>
        <w:t>4</w:t>
      </w:r>
      <w:r w:rsidR="00435751">
        <w:fldChar w:fldCharType="end"/>
      </w:r>
      <w:r w:rsidR="00BB7556">
        <w:t xml:space="preserve"> mostra </w:t>
      </w:r>
      <w:r w:rsidR="00E4266F">
        <w:t xml:space="preserve">a busca dos valores </w:t>
      </w:r>
      <w:r w:rsidR="0057771E">
        <w:t xml:space="preserve">do </w:t>
      </w:r>
      <w:proofErr w:type="spellStart"/>
      <w:r w:rsidR="0057771E">
        <w:t>LiDAR</w:t>
      </w:r>
      <w:proofErr w:type="spellEnd"/>
      <w:r w:rsidR="00743F01">
        <w:t xml:space="preserve"> através da classe </w:t>
      </w:r>
      <w:proofErr w:type="spellStart"/>
      <w:r w:rsidR="00743F01" w:rsidRPr="00743F01">
        <w:rPr>
          <w:rStyle w:val="TF-COURIER9"/>
        </w:rPr>
        <w:t>Depth</w:t>
      </w:r>
      <w:proofErr w:type="spellEnd"/>
      <w:r w:rsidR="00743F01">
        <w:t xml:space="preserve">. </w:t>
      </w:r>
    </w:p>
    <w:p w14:paraId="5C8F0F8E" w14:textId="4905BB66" w:rsidR="002258C1" w:rsidRPr="002258C1" w:rsidRDefault="002258C1" w:rsidP="002258C1">
      <w:pPr>
        <w:pStyle w:val="TF-LEGENDA"/>
      </w:pPr>
      <w:bookmarkStart w:id="76" w:name="_Ref88306088"/>
      <w:r w:rsidRPr="002258C1">
        <w:lastRenderedPageBreak/>
        <w:t xml:space="preserve">Quadro </w:t>
      </w:r>
      <w:r w:rsidR="00F76EFC">
        <w:fldChar w:fldCharType="begin"/>
      </w:r>
      <w:r w:rsidR="00F76EFC">
        <w:instrText xml:space="preserve"> SEQ Quadro \* ARABIC </w:instrText>
      </w:r>
      <w:r w:rsidR="00F76EFC">
        <w:fldChar w:fldCharType="separate"/>
      </w:r>
      <w:r w:rsidR="00561410">
        <w:rPr>
          <w:noProof/>
        </w:rPr>
        <w:t>4</w:t>
      </w:r>
      <w:r w:rsidR="00F76EFC">
        <w:rPr>
          <w:noProof/>
        </w:rPr>
        <w:fldChar w:fldCharType="end"/>
      </w:r>
      <w:bookmarkEnd w:id="76"/>
      <w:r w:rsidRPr="002258C1">
        <w:t xml:space="preserve"> </w:t>
      </w:r>
      <w:del w:id="77" w:author="Dalton Solano dos Reis" w:date="2021-12-15T15:10:00Z">
        <w:r w:rsidRPr="002258C1" w:rsidDel="00A43622">
          <w:delText>-</w:delText>
        </w:r>
      </w:del>
      <w:ins w:id="78" w:author="Dalton Solano dos Reis" w:date="2021-12-15T15:10:00Z">
        <w:r w:rsidR="00A43622">
          <w:t>–</w:t>
        </w:r>
      </w:ins>
      <w:r w:rsidRPr="002258C1">
        <w:t xml:space="preserve"> Busca de informações do </w:t>
      </w:r>
      <w:proofErr w:type="spellStart"/>
      <w:r w:rsidRPr="002258C1">
        <w:t>LiDAR</w:t>
      </w:r>
      <w:proofErr w:type="spellEnd"/>
    </w:p>
    <w:p w14:paraId="75C3F0D9" w14:textId="3D8FA419" w:rsidR="009E5552" w:rsidRDefault="00BF76C5" w:rsidP="002258C1">
      <w:pPr>
        <w:pStyle w:val="TF-TEXTO-QUADRO-Centralizado"/>
        <w:rPr>
          <w:rStyle w:val="TF-COURIER9"/>
          <w:rFonts w:ascii="Times New Roman" w:hAnsi="Times New Roman"/>
          <w:sz w:val="20"/>
        </w:rPr>
      </w:pPr>
      <w:r>
        <w:rPr>
          <w:noProof/>
        </w:rPr>
        <w:drawing>
          <wp:inline distT="0" distB="0" distL="0" distR="0" wp14:anchorId="36559907" wp14:editId="07E0EFBE">
            <wp:extent cx="3283565" cy="3069419"/>
            <wp:effectExtent l="12700" t="12700" r="19050" b="171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5" cstate="print">
                      <a:extLst>
                        <a:ext uri="{28A0092B-C50C-407E-A947-70E740481C1C}">
                          <a14:useLocalDpi xmlns:a14="http://schemas.microsoft.com/office/drawing/2010/main" val="0"/>
                        </a:ext>
                      </a:extLst>
                    </a:blip>
                    <a:srcRect l="10722" t="16301" r="11686" b="12066"/>
                    <a:stretch/>
                  </pic:blipFill>
                  <pic:spPr bwMode="auto">
                    <a:xfrm>
                      <a:off x="0" y="0"/>
                      <a:ext cx="3315409" cy="3099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CF57E6" w14:textId="6FF85C69" w:rsidR="00941440" w:rsidRPr="00941440" w:rsidRDefault="002258C1" w:rsidP="00C85FA4">
      <w:pPr>
        <w:pStyle w:val="TF-FONTE"/>
      </w:pPr>
      <w:r w:rsidRPr="00941440">
        <w:t>Fonte: elaborado pelo autor</w:t>
      </w:r>
      <w:r w:rsidR="00212AEE">
        <w:t>.</w:t>
      </w:r>
    </w:p>
    <w:p w14:paraId="3C085240" w14:textId="766E0508" w:rsidR="00A15149" w:rsidRDefault="00842852" w:rsidP="006B0955">
      <w:pPr>
        <w:pStyle w:val="TF-TEXTO"/>
      </w:pPr>
      <w:r>
        <w:t xml:space="preserve">Para orientar o usuário </w:t>
      </w:r>
      <w:r w:rsidR="00FF644D">
        <w:t>sobre a melhor direção a seguir para evitar uma colisão, divide-se a matriz pela metade verticalmente</w:t>
      </w:r>
      <w:r w:rsidR="00222A62">
        <w:t xml:space="preserve">, tendo-se assim </w:t>
      </w:r>
      <w:r w:rsidR="00827214">
        <w:t>96 pontos em cada lado</w:t>
      </w:r>
      <w:r w:rsidR="00FF644D">
        <w:t xml:space="preserve">. </w:t>
      </w:r>
      <w:r w:rsidR="006935C9">
        <w:t xml:space="preserve">O lado cujo a média dos valores for menor, será o indicado pelo aplicativo para que o usuário desvie. </w:t>
      </w:r>
      <w:r w:rsidR="00B9631D">
        <w:t>Para que o aplicativo indique uma direção, algum dos pontos da matriz deverá ser menor ou igual a 50cm.</w:t>
      </w:r>
      <w:r w:rsidR="00926586">
        <w:t xml:space="preserve"> </w:t>
      </w:r>
    </w:p>
    <w:p w14:paraId="51C49D15" w14:textId="4858DB7A" w:rsidR="009829F1" w:rsidRDefault="00A54180" w:rsidP="006B0955">
      <w:pPr>
        <w:pStyle w:val="TF-TEXTO"/>
      </w:pPr>
      <w:r>
        <w:t>Sabendo a direção para qual o usuário deve desviar, resta enviar um retorno ao usuário</w:t>
      </w:r>
      <w:r w:rsidR="005D4CB7">
        <w:t xml:space="preserve"> a indicando. Para isso, utiliza-se </w:t>
      </w:r>
      <w:r w:rsidR="00B27882">
        <w:t xml:space="preserve">duas diferentes formas de vibração disponíveis em dispositivos iOS. </w:t>
      </w:r>
      <w:r w:rsidR="00E8370C">
        <w:t xml:space="preserve">A primeira, indicando que o usuário deve virar à direita, </w:t>
      </w:r>
      <w:r w:rsidR="00185638">
        <w:t xml:space="preserve">utiliza </w:t>
      </w:r>
      <w:r w:rsidR="00F57267">
        <w:t xml:space="preserve">um motor vibratório presente nos </w:t>
      </w:r>
      <w:proofErr w:type="spellStart"/>
      <w:r w:rsidR="00F57267">
        <w:t>iPhones</w:t>
      </w:r>
      <w:proofErr w:type="spellEnd"/>
      <w:r w:rsidR="00060B1E">
        <w:t xml:space="preserve">, chamado de </w:t>
      </w:r>
      <w:proofErr w:type="spellStart"/>
      <w:r w:rsidR="00060B1E" w:rsidRPr="0020480A">
        <w:t>Taptic</w:t>
      </w:r>
      <w:proofErr w:type="spellEnd"/>
      <w:r w:rsidR="00060B1E" w:rsidRPr="0020480A">
        <w:t xml:space="preserve"> </w:t>
      </w:r>
      <w:proofErr w:type="spellStart"/>
      <w:r w:rsidR="00060B1E" w:rsidRPr="0020480A">
        <w:t>Engine</w:t>
      </w:r>
      <w:proofErr w:type="spellEnd"/>
      <w:r w:rsidR="00060B1E" w:rsidRPr="00060B1E">
        <w:t>.</w:t>
      </w:r>
      <w:r w:rsidR="00060B1E">
        <w:rPr>
          <w:i/>
          <w:iCs/>
        </w:rPr>
        <w:t xml:space="preserve"> </w:t>
      </w:r>
      <w:r w:rsidR="00DA3EBC">
        <w:t>Existem diferentes vibrações possíveis utilizando esse motor vibratório, mas a maioria</w:t>
      </w:r>
      <w:r w:rsidR="006C5A65">
        <w:t xml:space="preserve"> está</w:t>
      </w:r>
      <w:r w:rsidR="00DA3EBC">
        <w:t xml:space="preserve"> relacionada apenas a </w:t>
      </w:r>
      <w:r w:rsidR="00A725CB">
        <w:t>interação geral</w:t>
      </w:r>
      <w:r w:rsidR="00DA3EBC">
        <w:t xml:space="preserve"> d</w:t>
      </w:r>
      <w:r w:rsidR="00A725CB">
        <w:t xml:space="preserve">o usuário nos </w:t>
      </w:r>
      <w:r w:rsidR="00A96E37">
        <w:t xml:space="preserve">aplicativos (curtir uma foto </w:t>
      </w:r>
      <w:r w:rsidR="00187A0D">
        <w:t xml:space="preserve">em uma rede social </w:t>
      </w:r>
      <w:r w:rsidR="00A96E37">
        <w:t>ou enviar uma mensagem</w:t>
      </w:r>
      <w:r w:rsidR="00187A0D">
        <w:t xml:space="preserve"> em algum aplicativo</w:t>
      </w:r>
      <w:r w:rsidR="00A96E37">
        <w:t xml:space="preserve"> por exemplo). Como não há uma vibração específica relacionada a direções, utilizou-se uma vibração que indica colisão.</w:t>
      </w:r>
      <w:r w:rsidR="004C795F">
        <w:t xml:space="preserve"> </w:t>
      </w:r>
    </w:p>
    <w:p w14:paraId="00D7C6B4" w14:textId="02E44522" w:rsidR="004C795F" w:rsidRDefault="00055748" w:rsidP="00435751">
      <w:pPr>
        <w:pStyle w:val="TF-TEXTO"/>
      </w:pPr>
      <w:r>
        <w:t>Como última etapa, p</w:t>
      </w:r>
      <w:r w:rsidR="004C795F">
        <w:t xml:space="preserve">ara orientar que o usuário deve </w:t>
      </w:r>
      <w:r w:rsidR="008B5EA1">
        <w:t>virar à esquerda, uma vibração simples acontece no dispositivo</w:t>
      </w:r>
      <w:r w:rsidR="009829F1">
        <w:t>, não utilizando a</w:t>
      </w:r>
      <w:r w:rsidR="009C4A1E">
        <w:rPr>
          <w:i/>
          <w:iCs/>
        </w:rPr>
        <w:t xml:space="preserve"> </w:t>
      </w:r>
      <w:r w:rsidR="009C4A1E">
        <w:t>resposta tátil como no caso anterior</w:t>
      </w:r>
      <w:r w:rsidR="008B5EA1">
        <w:t>.</w:t>
      </w:r>
      <w:r w:rsidR="009829F1">
        <w:t xml:space="preserve"> Utilizar métodos de vibração diferentes garante que o usuário saberá identificar a diferença entre as vibrações, diminuindo assim as chances de que este vá para a direção incorreta.</w:t>
      </w:r>
      <w:r w:rsidR="00D14DAC">
        <w:t xml:space="preserve"> As vibrações acontecem </w:t>
      </w:r>
      <w:r w:rsidR="009F5512">
        <w:t>a cada 1 segundo enquanto a informação da colisão existir</w:t>
      </w:r>
      <w:r w:rsidR="00B94E30">
        <w:t xml:space="preserve">, acionadas por uma função de </w:t>
      </w:r>
      <w:r w:rsidR="00B94E30" w:rsidRPr="001C77F4">
        <w:rPr>
          <w:rStyle w:val="TF-COURIER9"/>
        </w:rPr>
        <w:t>timer</w:t>
      </w:r>
      <w:r w:rsidR="00B94E30">
        <w:t>.</w:t>
      </w:r>
      <w:r w:rsidR="00CD5279">
        <w:t xml:space="preserve"> </w:t>
      </w:r>
    </w:p>
    <w:p w14:paraId="4E2273D1" w14:textId="7207D852" w:rsidR="00C52086" w:rsidRDefault="006D79A9" w:rsidP="00C52086">
      <w:pPr>
        <w:pStyle w:val="Ttulo2"/>
      </w:pPr>
      <w:r>
        <w:t>gerando uma malha no ambiente detectado</w:t>
      </w:r>
    </w:p>
    <w:p w14:paraId="158CDA6E" w14:textId="058C2042" w:rsidR="006C5BBF" w:rsidRDefault="00D9314A" w:rsidP="006D79A9">
      <w:pPr>
        <w:pStyle w:val="TF-TEXTO"/>
      </w:pPr>
      <w:r>
        <w:t xml:space="preserve">O </w:t>
      </w:r>
      <w:proofErr w:type="spellStart"/>
      <w:r>
        <w:t>ARKit</w:t>
      </w:r>
      <w:proofErr w:type="spellEnd"/>
      <w:r>
        <w:t xml:space="preserve"> permite que, através dos dados obtidos pelo </w:t>
      </w:r>
      <w:proofErr w:type="spellStart"/>
      <w:r>
        <w:t>LiDAR</w:t>
      </w:r>
      <w:proofErr w:type="spellEnd"/>
      <w:r>
        <w:t>, gere-se uma malha no ambiente detectado pelo sensor</w:t>
      </w:r>
      <w:r w:rsidR="003E4925">
        <w:t xml:space="preserve"> e que seja possível a exibir na tela</w:t>
      </w:r>
      <w:r w:rsidR="00697AC3">
        <w:t xml:space="preserve"> utilizando o </w:t>
      </w:r>
      <w:proofErr w:type="spellStart"/>
      <w:r w:rsidR="00697AC3">
        <w:t>RealityKit</w:t>
      </w:r>
      <w:proofErr w:type="spellEnd"/>
      <w:r>
        <w:t xml:space="preserve">. </w:t>
      </w:r>
      <w:r w:rsidR="00B051BB">
        <w:t xml:space="preserve">Como o </w:t>
      </w:r>
      <w:proofErr w:type="spellStart"/>
      <w:r w:rsidR="00B051BB">
        <w:t>LiDAR</w:t>
      </w:r>
      <w:proofErr w:type="spellEnd"/>
      <w:r w:rsidR="00B051BB">
        <w:t xml:space="preserve"> </w:t>
      </w:r>
      <w:r w:rsidR="00546287">
        <w:t xml:space="preserve">obtém rapidamente informações de profundidade de uma grande área em frente ao usuário, o </w:t>
      </w:r>
      <w:proofErr w:type="spellStart"/>
      <w:r w:rsidR="00546287">
        <w:t>ARKit</w:t>
      </w:r>
      <w:proofErr w:type="spellEnd"/>
      <w:r w:rsidR="00546287">
        <w:t xml:space="preserve"> pode estimar o formato do mundo r</w:t>
      </w:r>
      <w:r w:rsidR="004D5F54">
        <w:t xml:space="preserve">eal sem que haja necessidade do usuário se mover (APPLE, </w:t>
      </w:r>
      <w:r w:rsidR="001629CE">
        <w:t>2021</w:t>
      </w:r>
      <w:r w:rsidR="00D430A0">
        <w:t>i</w:t>
      </w:r>
      <w:r w:rsidR="004D5F54">
        <w:t xml:space="preserve">). </w:t>
      </w:r>
      <w:r w:rsidR="001703C5">
        <w:t xml:space="preserve">A </w:t>
      </w:r>
      <w:r w:rsidR="003E4925">
        <w:fldChar w:fldCharType="begin"/>
      </w:r>
      <w:r w:rsidR="003E4925">
        <w:instrText xml:space="preserve"> REF _Ref88161494 \h </w:instrText>
      </w:r>
      <w:r w:rsidR="003E4925">
        <w:fldChar w:fldCharType="separate"/>
      </w:r>
      <w:r w:rsidR="00EA589B">
        <w:t xml:space="preserve">Figura </w:t>
      </w:r>
      <w:r w:rsidR="00EA589B">
        <w:rPr>
          <w:noProof/>
        </w:rPr>
        <w:t>11</w:t>
      </w:r>
      <w:r w:rsidR="003E4925">
        <w:fldChar w:fldCharType="end"/>
      </w:r>
      <w:r w:rsidR="003E4925">
        <w:t xml:space="preserve"> </w:t>
      </w:r>
      <w:r w:rsidR="001703C5">
        <w:t xml:space="preserve">demonstra como o </w:t>
      </w:r>
      <w:proofErr w:type="spellStart"/>
      <w:r w:rsidR="00D94A98">
        <w:t>RealityKit</w:t>
      </w:r>
      <w:proofErr w:type="spellEnd"/>
      <w:r w:rsidR="00D94A98">
        <w:t xml:space="preserve"> levanta informações do mundo real</w:t>
      </w:r>
      <w:r w:rsidR="00BC06B6">
        <w:t xml:space="preserve"> através do </w:t>
      </w:r>
      <w:proofErr w:type="spellStart"/>
      <w:r w:rsidR="00BC06B6">
        <w:t>ARKit</w:t>
      </w:r>
      <w:proofErr w:type="spellEnd"/>
      <w:r w:rsidR="00BC06B6">
        <w:t xml:space="preserve"> e cria uma visualização </w:t>
      </w:r>
      <w:r w:rsidR="004B1D05">
        <w:t>de depuração.</w:t>
      </w:r>
    </w:p>
    <w:p w14:paraId="591D4987" w14:textId="3A0D4CD1" w:rsidR="006C5BBF" w:rsidRDefault="006C5BBF" w:rsidP="006C5BBF">
      <w:pPr>
        <w:pStyle w:val="TF-LEGENDA"/>
      </w:pPr>
      <w:bookmarkStart w:id="79" w:name="_Ref88161494"/>
      <w:r>
        <w:t xml:space="preserve">Figura </w:t>
      </w:r>
      <w:r w:rsidR="00F76EFC">
        <w:fldChar w:fldCharType="begin"/>
      </w:r>
      <w:r w:rsidR="00F76EFC">
        <w:instrText xml:space="preserve"> SEQ Figura \* ARABIC </w:instrText>
      </w:r>
      <w:r w:rsidR="00F76EFC">
        <w:fldChar w:fldCharType="separate"/>
      </w:r>
      <w:r w:rsidR="00893732">
        <w:rPr>
          <w:noProof/>
        </w:rPr>
        <w:t>11</w:t>
      </w:r>
      <w:r w:rsidR="00F76EFC">
        <w:rPr>
          <w:noProof/>
        </w:rPr>
        <w:fldChar w:fldCharType="end"/>
      </w:r>
      <w:bookmarkEnd w:id="79"/>
      <w:r>
        <w:t xml:space="preserve"> </w:t>
      </w:r>
      <w:del w:id="80" w:author="Dalton Solano dos Reis" w:date="2021-12-15T15:10:00Z">
        <w:r w:rsidDel="00A43622">
          <w:delText>-</w:delText>
        </w:r>
      </w:del>
      <w:ins w:id="81" w:author="Dalton Solano dos Reis" w:date="2021-12-15T15:10:00Z">
        <w:r w:rsidR="00A43622">
          <w:t>–</w:t>
        </w:r>
      </w:ins>
      <w:r>
        <w:t xml:space="preserve"> Processo de geração da malha no ambiente detectado</w:t>
      </w:r>
    </w:p>
    <w:p w14:paraId="28928084" w14:textId="13C15662" w:rsidR="006C5BBF" w:rsidRDefault="00B21F53" w:rsidP="006C5BBF">
      <w:pPr>
        <w:pStyle w:val="TF-FIGURA"/>
        <w:rPr>
          <w:lang w:eastAsia="en-US"/>
        </w:rPr>
      </w:pPr>
      <w:r w:rsidRPr="006C5BBF">
        <w:rPr>
          <w:lang w:eastAsia="en-US"/>
        </w:rPr>
        <w:fldChar w:fldCharType="begin"/>
      </w:r>
      <w:r w:rsidRPr="006C5BBF">
        <w:rPr>
          <w:lang w:eastAsia="en-US"/>
        </w:rPr>
        <w:instrText xml:space="preserve"> INCLUDEPICTURE "/var/folders/cz/zrn7tgw5647f1nt402zls48w0000gn/T/com.microsoft.Word/WebArchiveCopyPasteTempFiles/rendered2x-1583329168.png" \* MERGEFORMATINET </w:instrText>
      </w:r>
      <w:r w:rsidRPr="006C5BBF">
        <w:rPr>
          <w:lang w:eastAsia="en-US"/>
        </w:rPr>
        <w:fldChar w:fldCharType="separate"/>
      </w:r>
      <w:r w:rsidRPr="006C5BBF">
        <w:rPr>
          <w:noProof/>
          <w:lang w:eastAsia="en-US"/>
        </w:rPr>
        <w:drawing>
          <wp:inline distT="0" distB="0" distL="0" distR="0" wp14:anchorId="7B1B99CE" wp14:editId="4CDBC83D">
            <wp:extent cx="4457726" cy="1668389"/>
            <wp:effectExtent l="12700" t="12700" r="1270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490707" cy="1680733"/>
                    </a:xfrm>
                    <a:prstGeom prst="rect">
                      <a:avLst/>
                    </a:prstGeom>
                    <a:noFill/>
                    <a:ln>
                      <a:solidFill>
                        <a:schemeClr val="tx1"/>
                      </a:solidFill>
                    </a:ln>
                  </pic:spPr>
                </pic:pic>
              </a:graphicData>
            </a:graphic>
          </wp:inline>
        </w:drawing>
      </w:r>
      <w:r w:rsidRPr="006C5BBF">
        <w:rPr>
          <w:lang w:eastAsia="en-US"/>
        </w:rPr>
        <w:fldChar w:fldCharType="end"/>
      </w:r>
    </w:p>
    <w:p w14:paraId="0EA09FFD" w14:textId="7C032791" w:rsidR="003E4925" w:rsidRDefault="008F1FC6" w:rsidP="003E4925">
      <w:pPr>
        <w:pStyle w:val="TF-FONTE"/>
        <w:rPr>
          <w:lang w:eastAsia="en-US"/>
        </w:rPr>
      </w:pPr>
      <w:r>
        <w:rPr>
          <w:lang w:eastAsia="en-US"/>
        </w:rPr>
        <w:t>Fonte: Apple</w:t>
      </w:r>
      <w:r w:rsidR="003E4925">
        <w:rPr>
          <w:lang w:eastAsia="en-US"/>
        </w:rPr>
        <w:t>, (2021</w:t>
      </w:r>
      <w:r w:rsidR="00D430A0">
        <w:rPr>
          <w:lang w:eastAsia="en-US"/>
        </w:rPr>
        <w:t>i</w:t>
      </w:r>
      <w:r w:rsidR="003E4925">
        <w:rPr>
          <w:lang w:eastAsia="en-US"/>
        </w:rPr>
        <w:t>).</w:t>
      </w:r>
    </w:p>
    <w:p w14:paraId="3202C0A5" w14:textId="29D211DD" w:rsidR="006D79A9" w:rsidRDefault="003E4925" w:rsidP="003E4925">
      <w:pPr>
        <w:pStyle w:val="TF-TEXTO"/>
      </w:pPr>
      <w:r>
        <w:lastRenderedPageBreak/>
        <w:tab/>
      </w:r>
      <w:r w:rsidR="008B0A40">
        <w:t xml:space="preserve">Cada </w:t>
      </w:r>
      <w:r w:rsidR="006B6220">
        <w:t xml:space="preserve">três vértices na malha formam um triângulo, chamado de face. Cada face possui informações </w:t>
      </w:r>
      <w:r w:rsidR="00931FFD">
        <w:t xml:space="preserve">designadas pelo </w:t>
      </w:r>
      <w:proofErr w:type="spellStart"/>
      <w:r w:rsidR="00931FFD">
        <w:t>ARKit</w:t>
      </w:r>
      <w:proofErr w:type="spellEnd"/>
      <w:r w:rsidR="00931FFD">
        <w:t>, como classificação do objeto e</w:t>
      </w:r>
      <w:r w:rsidR="00FF6FA0">
        <w:t xml:space="preserve"> suas</w:t>
      </w:r>
      <w:r w:rsidR="00931FFD">
        <w:t xml:space="preserve"> </w:t>
      </w:r>
      <w:r w:rsidR="00FF6FA0">
        <w:t xml:space="preserve">coordenadas. Na aplicação são utilizadas as informações de </w:t>
      </w:r>
      <w:r w:rsidR="007E3806">
        <w:t>distância da face com relação ao dispositivo do usuário</w:t>
      </w:r>
      <w:r w:rsidR="00C84614">
        <w:t xml:space="preserve">, apenas para depuração exibidas em um quadro no canto superior da tela. </w:t>
      </w:r>
      <w:r w:rsidR="0057413E">
        <w:t>A busca pelas informações de distância ocorre</w:t>
      </w:r>
      <w:r w:rsidR="009062C0">
        <w:t xml:space="preserve"> de forma assíncrona</w:t>
      </w:r>
      <w:r w:rsidR="00062F83">
        <w:t>, já que a rotina envolve um processamento exaustivo</w:t>
      </w:r>
      <w:r w:rsidR="0057413E">
        <w:t>.</w:t>
      </w:r>
    </w:p>
    <w:p w14:paraId="64C13FF5" w14:textId="49178408" w:rsidR="006B3FBC" w:rsidRDefault="006B3FBC" w:rsidP="006B3FBC">
      <w:pPr>
        <w:pStyle w:val="Ttulo2"/>
      </w:pPr>
      <w:bookmarkStart w:id="82" w:name="_Ref88375082"/>
      <w:r>
        <w:t>detectando objetos</w:t>
      </w:r>
      <w:bookmarkEnd w:id="82"/>
    </w:p>
    <w:p w14:paraId="35E3F66B" w14:textId="43FE6929" w:rsidR="004D5F54" w:rsidRDefault="000F272F" w:rsidP="006B3FBC">
      <w:pPr>
        <w:pStyle w:val="TF-TEXTO"/>
        <w:ind w:left="29"/>
      </w:pPr>
      <w:r>
        <w:t xml:space="preserve">A classificação de objetos fornecida pela malha gerada possui uma limitação </w:t>
      </w:r>
      <w:r w:rsidR="002D49AA">
        <w:t>nas quantidades</w:t>
      </w:r>
      <w:r w:rsidR="00540916">
        <w:t xml:space="preserve"> de objetos reconhecida</w:t>
      </w:r>
      <w:r w:rsidR="009C461E">
        <w:t xml:space="preserve">, contando apenas com </w:t>
      </w:r>
      <w:r w:rsidR="00CE772C">
        <w:t>teto, chão, portas, assentos, mesas e paredes</w:t>
      </w:r>
      <w:r w:rsidR="00540916">
        <w:t>.</w:t>
      </w:r>
      <w:r w:rsidR="00CE772C">
        <w:t xml:space="preserve"> </w:t>
      </w:r>
      <w:r w:rsidR="002D49AA">
        <w:t xml:space="preserve">Como alternativa, utilizou-se a detecção </w:t>
      </w:r>
      <w:r w:rsidR="0089473D">
        <w:t xml:space="preserve">de objetos </w:t>
      </w:r>
      <w:r w:rsidR="002D49AA">
        <w:t>at</w:t>
      </w:r>
      <w:r w:rsidR="0089473D">
        <w:t xml:space="preserve">ravés de um modelo de aprendizado de máquina utilizando imagens. </w:t>
      </w:r>
      <w:r w:rsidR="00610C0C">
        <w:t>O modelo utilizado foi o YOLOv3, fornecido no site da Apple</w:t>
      </w:r>
      <w:r w:rsidR="005249F7">
        <w:t>, treinado para localizar e classificar 80 tipos diferentes de objetos</w:t>
      </w:r>
      <w:r w:rsidR="00541D03">
        <w:t xml:space="preserve"> presentes no frame da câmera. </w:t>
      </w:r>
    </w:p>
    <w:p w14:paraId="64F29720" w14:textId="12CE581F" w:rsidR="008F72A3" w:rsidRDefault="00541D03" w:rsidP="008F72A3">
      <w:pPr>
        <w:pStyle w:val="TF-TEXTO"/>
        <w:ind w:left="29"/>
      </w:pPr>
      <w:r>
        <w:t xml:space="preserve">O modelo já está pronto para ser utilizado com o </w:t>
      </w:r>
      <w:r w:rsidRPr="00541D03">
        <w:rPr>
          <w:i/>
          <w:iCs/>
        </w:rPr>
        <w:t>framework</w:t>
      </w:r>
      <w:r>
        <w:t xml:space="preserve"> Vision</w:t>
      </w:r>
      <w:r w:rsidR="00170145">
        <w:t xml:space="preserve">, e ao detectar o objeto, fornece </w:t>
      </w:r>
      <w:r w:rsidR="004214CF">
        <w:t>um vetor contendo índices de confiança</w:t>
      </w:r>
      <w:r w:rsidR="00577883">
        <w:t xml:space="preserve"> e coordenadas normalizadas para gerar uma </w:t>
      </w:r>
      <w:proofErr w:type="spellStart"/>
      <w:r w:rsidR="00577883" w:rsidRPr="00577883">
        <w:rPr>
          <w:i/>
          <w:iCs/>
        </w:rPr>
        <w:t>bounding</w:t>
      </w:r>
      <w:proofErr w:type="spellEnd"/>
      <w:r w:rsidR="00577883" w:rsidRPr="00577883">
        <w:rPr>
          <w:i/>
          <w:iCs/>
        </w:rPr>
        <w:t xml:space="preserve"> box</w:t>
      </w:r>
      <w:r w:rsidR="00577883">
        <w:rPr>
          <w:i/>
          <w:iCs/>
        </w:rPr>
        <w:t xml:space="preserve"> </w:t>
      </w:r>
      <w:r w:rsidR="00577883">
        <w:t>ao redor do objeto em questão.</w:t>
      </w:r>
      <w:r w:rsidR="00B43F18">
        <w:t xml:space="preserve"> A função </w:t>
      </w:r>
      <w:r w:rsidR="00990460">
        <w:t xml:space="preserve">que </w:t>
      </w:r>
      <w:r w:rsidR="001D10F3">
        <w:t>processa</w:t>
      </w:r>
      <w:r w:rsidR="00990460">
        <w:t xml:space="preserve"> a detecção de objetos é executada em loop</w:t>
      </w:r>
      <w:r w:rsidR="00011A2C">
        <w:t xml:space="preserve">, sendo chamada no máximo uma vez por segundo durante toda a execução. </w:t>
      </w:r>
    </w:p>
    <w:p w14:paraId="1B120B32" w14:textId="72623032" w:rsidR="008F2566" w:rsidRDefault="00705EA8" w:rsidP="008F2566">
      <w:pPr>
        <w:pStyle w:val="TF-TEXTO"/>
        <w:ind w:left="29"/>
      </w:pPr>
      <w:r>
        <w:t xml:space="preserve">Cada </w:t>
      </w:r>
      <w:r w:rsidRPr="0020480A">
        <w:rPr>
          <w:i/>
          <w:iCs/>
        </w:rPr>
        <w:t>frame</w:t>
      </w:r>
      <w:r>
        <w:t xml:space="preserve"> </w:t>
      </w:r>
      <w:r w:rsidR="00C87AB8">
        <w:t xml:space="preserve">capturado pela câmera é enviado para a função de detecção, que realiza a busca por objetos reconhecíveis. </w:t>
      </w:r>
      <w:r w:rsidR="00C87AB8" w:rsidRPr="00C97DD7">
        <w:rPr>
          <w:highlight w:val="yellow"/>
        </w:rPr>
        <w:t xml:space="preserve">Com o objetivo de evitar </w:t>
      </w:r>
      <w:r w:rsidR="007349CD" w:rsidRPr="00C97DD7">
        <w:rPr>
          <w:highlight w:val="yellow"/>
        </w:rPr>
        <w:t xml:space="preserve">erros na detecção, define-se um limite de velocidade </w:t>
      </w:r>
      <w:r w:rsidR="00B3013B" w:rsidRPr="00C97DD7">
        <w:rPr>
          <w:highlight w:val="yellow"/>
        </w:rPr>
        <w:t>de movimentação do dispositivo</w:t>
      </w:r>
      <w:r w:rsidR="00732616" w:rsidRPr="00C97DD7">
        <w:rPr>
          <w:highlight w:val="yellow"/>
        </w:rPr>
        <w:t>, buscando a orientação e localização atual da câmera e comparando com o frame anterior.</w:t>
      </w:r>
      <w:r w:rsidR="00027809" w:rsidRPr="00C97DD7">
        <w:rPr>
          <w:highlight w:val="yellow"/>
        </w:rPr>
        <w:t xml:space="preserve"> Caso o usuário esteja movendo o celular </w:t>
      </w:r>
      <w:r w:rsidR="00D335B1" w:rsidRPr="00C97DD7">
        <w:rPr>
          <w:highlight w:val="yellow"/>
        </w:rPr>
        <w:t xml:space="preserve">mais rápido do que 0.0085 </w:t>
      </w:r>
      <w:r w:rsidR="00D335B1" w:rsidRPr="00C97DD7">
        <w:rPr>
          <w:i/>
          <w:iCs/>
          <w:highlight w:val="yellow"/>
        </w:rPr>
        <w:t xml:space="preserve">frames </w:t>
      </w:r>
      <w:r w:rsidR="00D335B1" w:rsidRPr="00C97DD7">
        <w:rPr>
          <w:highlight w:val="yellow"/>
        </w:rPr>
        <w:t>por coordenada</w:t>
      </w:r>
      <w:r w:rsidR="00732616" w:rsidRPr="00C97DD7">
        <w:rPr>
          <w:highlight w:val="yellow"/>
        </w:rPr>
        <w:t>, sendo este o resultado do cálculo citado anteriormente</w:t>
      </w:r>
      <w:r w:rsidR="00D335B1" w:rsidRPr="00C97DD7">
        <w:rPr>
          <w:highlight w:val="yellow"/>
        </w:rPr>
        <w:t xml:space="preserve">, </w:t>
      </w:r>
      <w:r w:rsidR="00A26A33" w:rsidRPr="00C97DD7">
        <w:rPr>
          <w:highlight w:val="yellow"/>
        </w:rPr>
        <w:t>a detecção não é realizada</w:t>
      </w:r>
      <w:r w:rsidR="00A26A33">
        <w:t>.</w:t>
      </w:r>
      <w:r w:rsidR="006033CE">
        <w:t xml:space="preserve"> </w:t>
      </w:r>
      <w:r w:rsidR="00F25916">
        <w:t xml:space="preserve">Para que haja a classificação de um objeto, é necessário que este possua no mínimo 80% de confiança no resultado apresentado pelo modelo. </w:t>
      </w:r>
      <w:r w:rsidR="00F36D79">
        <w:t xml:space="preserve">A </w:t>
      </w:r>
      <w:r w:rsidR="008F2566">
        <w:fldChar w:fldCharType="begin"/>
      </w:r>
      <w:r w:rsidR="008F2566">
        <w:instrText xml:space="preserve"> REF _Ref89112313 \h </w:instrText>
      </w:r>
      <w:r w:rsidR="008F2566">
        <w:fldChar w:fldCharType="separate"/>
      </w:r>
      <w:r w:rsidR="00EA589B">
        <w:t xml:space="preserve">Figura </w:t>
      </w:r>
      <w:r w:rsidR="00EA589B">
        <w:rPr>
          <w:noProof/>
        </w:rPr>
        <w:t>12</w:t>
      </w:r>
      <w:r w:rsidR="008F2566">
        <w:fldChar w:fldCharType="end"/>
      </w:r>
      <w:r w:rsidR="008F2566">
        <w:t xml:space="preserve"> </w:t>
      </w:r>
      <w:r w:rsidR="00F36D79">
        <w:t xml:space="preserve">demonstra o fluxo de detecção dos objetos. </w:t>
      </w:r>
    </w:p>
    <w:p w14:paraId="69B3117F" w14:textId="217243E5" w:rsidR="008F2566" w:rsidRDefault="008F2566" w:rsidP="008F2566">
      <w:pPr>
        <w:pStyle w:val="TF-LEGENDA"/>
      </w:pPr>
      <w:bookmarkStart w:id="83" w:name="_Ref89112313"/>
      <w:r>
        <w:t xml:space="preserve">Figura </w:t>
      </w:r>
      <w:r w:rsidR="00F76EFC">
        <w:fldChar w:fldCharType="begin"/>
      </w:r>
      <w:r w:rsidR="00F76EFC">
        <w:instrText xml:space="preserve"> SEQ Figura \* ARABIC </w:instrText>
      </w:r>
      <w:r w:rsidR="00F76EFC">
        <w:fldChar w:fldCharType="separate"/>
      </w:r>
      <w:r w:rsidR="00893732">
        <w:rPr>
          <w:noProof/>
        </w:rPr>
        <w:t>12</w:t>
      </w:r>
      <w:r w:rsidR="00F76EFC">
        <w:rPr>
          <w:noProof/>
        </w:rPr>
        <w:fldChar w:fldCharType="end"/>
      </w:r>
      <w:bookmarkEnd w:id="83"/>
      <w:r>
        <w:t xml:space="preserve"> </w:t>
      </w:r>
      <w:del w:id="84" w:author="Dalton Solano dos Reis" w:date="2021-12-15T15:10:00Z">
        <w:r w:rsidDel="00A43622">
          <w:delText>-</w:delText>
        </w:r>
      </w:del>
      <w:ins w:id="85" w:author="Dalton Solano dos Reis" w:date="2021-12-15T15:10:00Z">
        <w:r w:rsidR="00A43622">
          <w:t>–</w:t>
        </w:r>
      </w:ins>
      <w:r>
        <w:t xml:space="preserve"> Fluxo de detecção de objetos</w:t>
      </w:r>
    </w:p>
    <w:p w14:paraId="026B1DC7" w14:textId="305B896B" w:rsidR="00084C60" w:rsidRDefault="008F2566" w:rsidP="008F2566">
      <w:pPr>
        <w:pStyle w:val="TF-FIGURA"/>
      </w:pPr>
      <w:r>
        <w:rPr>
          <w:noProof/>
        </w:rPr>
        <w:drawing>
          <wp:inline distT="0" distB="0" distL="0" distR="0" wp14:anchorId="48D62419" wp14:editId="57A9015B">
            <wp:extent cx="1639636" cy="2719257"/>
            <wp:effectExtent l="12700" t="12700" r="11430" b="1143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666479" cy="2763775"/>
                    </a:xfrm>
                    <a:prstGeom prst="rect">
                      <a:avLst/>
                    </a:prstGeom>
                    <a:ln>
                      <a:solidFill>
                        <a:schemeClr val="tx1"/>
                      </a:solidFill>
                    </a:ln>
                  </pic:spPr>
                </pic:pic>
              </a:graphicData>
            </a:graphic>
          </wp:inline>
        </w:drawing>
      </w:r>
    </w:p>
    <w:p w14:paraId="42B39354" w14:textId="1FC84871" w:rsidR="008F2566" w:rsidRDefault="008F2566" w:rsidP="008F2566">
      <w:pPr>
        <w:pStyle w:val="TF-FONTE"/>
      </w:pPr>
      <w:r>
        <w:t>Fonte: elaborado pelo autor</w:t>
      </w:r>
      <w:r w:rsidR="006916D4">
        <w:t>.</w:t>
      </w:r>
    </w:p>
    <w:p w14:paraId="06FFBE72" w14:textId="6CBC02C3" w:rsidR="00983236" w:rsidRDefault="0078598B" w:rsidP="008F72A3">
      <w:pPr>
        <w:pStyle w:val="TF-TEXTO"/>
        <w:ind w:left="29"/>
      </w:pPr>
      <w:r>
        <w:t xml:space="preserve">O último passo após a detecção é </w:t>
      </w:r>
      <w:r w:rsidR="00124D08">
        <w:t xml:space="preserve">dizer ao usuário qual foi o objeto detectado e </w:t>
      </w:r>
      <w:r w:rsidR="00DF1B30">
        <w:t xml:space="preserve">orientá-lo a respeito de sua direção. Para isso, </w:t>
      </w:r>
      <w:r w:rsidR="0044288E">
        <w:t xml:space="preserve">utiliza-se as coordenadas </w:t>
      </w:r>
      <w:proofErr w:type="spellStart"/>
      <w:r w:rsidR="0044288E" w:rsidRPr="0044288E">
        <w:rPr>
          <w:i/>
          <w:iCs/>
        </w:rPr>
        <w:t>bounding</w:t>
      </w:r>
      <w:proofErr w:type="spellEnd"/>
      <w:r w:rsidR="0044288E" w:rsidRPr="0044288E">
        <w:rPr>
          <w:i/>
          <w:iCs/>
        </w:rPr>
        <w:t xml:space="preserve"> box</w:t>
      </w:r>
      <w:r w:rsidR="0044288E">
        <w:t xml:space="preserve"> gerada pelo modelo</w:t>
      </w:r>
      <w:r w:rsidR="003B0226">
        <w:t xml:space="preserve"> para destacar a área de interesse a qual o objeto está inserido. </w:t>
      </w:r>
      <w:r w:rsidR="00FD1C83">
        <w:t xml:space="preserve">Com as coordenadas, </w:t>
      </w:r>
      <w:r w:rsidR="00DB2809">
        <w:t xml:space="preserve">é realizado um </w:t>
      </w:r>
      <w:proofErr w:type="spellStart"/>
      <w:r w:rsidR="00DB2809" w:rsidRPr="00DB2809">
        <w:rPr>
          <w:i/>
          <w:iCs/>
        </w:rPr>
        <w:t>raycast</w:t>
      </w:r>
      <w:proofErr w:type="spellEnd"/>
      <w:r w:rsidR="00DB2809">
        <w:t xml:space="preserve"> contra a malha gerada pelo </w:t>
      </w:r>
      <w:proofErr w:type="spellStart"/>
      <w:r w:rsidR="00DB2809">
        <w:t>ARKit</w:t>
      </w:r>
      <w:proofErr w:type="spellEnd"/>
      <w:r w:rsidR="00045708">
        <w:t>, e utiliza-se o retorno d</w:t>
      </w:r>
      <w:r w:rsidR="00F022F1">
        <w:t>o ponto mais</w:t>
      </w:r>
      <w:r w:rsidR="00045708">
        <w:t xml:space="preserve"> próxim</w:t>
      </w:r>
      <w:r w:rsidR="00F022F1">
        <w:t>o</w:t>
      </w:r>
      <w:r w:rsidR="00045708">
        <w:t xml:space="preserve"> </w:t>
      </w:r>
      <w:r w:rsidR="00861D5E">
        <w:t xml:space="preserve">da câmera. </w:t>
      </w:r>
      <w:r w:rsidR="006E458F">
        <w:t xml:space="preserve">Esse processo converte as coordenadas da câmera para o ambiente virtual gerado pelo </w:t>
      </w:r>
      <w:proofErr w:type="spellStart"/>
      <w:r w:rsidR="006E458F">
        <w:t>ARKit</w:t>
      </w:r>
      <w:proofErr w:type="spellEnd"/>
      <w:r w:rsidR="000151E2">
        <w:t xml:space="preserve">, e torna mais fácil adicionar uma âncora no ambiente, que </w:t>
      </w:r>
      <w:r w:rsidR="001E3D4F">
        <w:t>armazenará as informações do objeto detectado.</w:t>
      </w:r>
      <w:r w:rsidR="00853B70">
        <w:t xml:space="preserve"> </w:t>
      </w:r>
    </w:p>
    <w:p w14:paraId="22A0478F" w14:textId="2CB57B84" w:rsidR="00645B5F" w:rsidRDefault="00AE6939" w:rsidP="00645B5F">
      <w:pPr>
        <w:pStyle w:val="TF-TEXTO"/>
        <w:ind w:left="29"/>
      </w:pPr>
      <w:r>
        <w:t xml:space="preserve">Com o ponto obtido, </w:t>
      </w:r>
      <w:r w:rsidR="008C2B50">
        <w:t xml:space="preserve">é realizada a busca pelo centro da face mais próxima ao ponto em questão. Com o retorno da face, é possível obter também sua distância com relação à câmera do </w:t>
      </w:r>
      <w:r w:rsidR="00ED3955">
        <w:t xml:space="preserve">celular, </w:t>
      </w:r>
      <w:r w:rsidR="00654292">
        <w:t xml:space="preserve">informação que é exibida em tela apenas para </w:t>
      </w:r>
      <w:r w:rsidR="00F8121F">
        <w:t xml:space="preserve">depuração. </w:t>
      </w:r>
      <w:r w:rsidR="00094861">
        <w:t xml:space="preserve">Após todas as informações de coordenadas serem obtidas, </w:t>
      </w:r>
      <w:r w:rsidR="00F21DE6">
        <w:t>duas âncoras precisam ser adicionadas ao mundo virtual, sendo elas o elemento de texto contendo o nome do objeto detectado, e uma esfera que indicará o centro da face mais próxima d</w:t>
      </w:r>
      <w:r w:rsidR="00202D6C">
        <w:t xml:space="preserve">o objeto detectado. </w:t>
      </w:r>
      <w:r w:rsidR="006507F7">
        <w:t xml:space="preserve">A </w:t>
      </w:r>
      <w:r w:rsidR="006507F7">
        <w:fldChar w:fldCharType="begin"/>
      </w:r>
      <w:r w:rsidR="006507F7">
        <w:instrText xml:space="preserve"> REF _Ref88329318 \h </w:instrText>
      </w:r>
      <w:r w:rsidR="006507F7">
        <w:fldChar w:fldCharType="separate"/>
      </w:r>
      <w:r w:rsidR="00EA589B">
        <w:t xml:space="preserve">Figura </w:t>
      </w:r>
      <w:r w:rsidR="00EA589B">
        <w:rPr>
          <w:noProof/>
        </w:rPr>
        <w:t>13</w:t>
      </w:r>
      <w:r w:rsidR="006507F7">
        <w:fldChar w:fldCharType="end"/>
      </w:r>
      <w:r w:rsidR="006507F7">
        <w:t xml:space="preserve"> demonstra uma xícara detectada pela aplicação, com as âncoras de texto e esfera próximas a sua respectiva localização.</w:t>
      </w:r>
    </w:p>
    <w:p w14:paraId="60C68484" w14:textId="14BAD5DC" w:rsidR="006507F7" w:rsidRDefault="006507F7" w:rsidP="006507F7">
      <w:pPr>
        <w:pStyle w:val="TF-LEGENDA"/>
      </w:pPr>
      <w:bookmarkStart w:id="86" w:name="_Ref88329318"/>
      <w:r>
        <w:lastRenderedPageBreak/>
        <w:t xml:space="preserve">Figura </w:t>
      </w:r>
      <w:r w:rsidR="00F76EFC">
        <w:fldChar w:fldCharType="begin"/>
      </w:r>
      <w:r w:rsidR="00F76EFC">
        <w:instrText xml:space="preserve"> SEQ Figura \* ARABIC </w:instrText>
      </w:r>
      <w:r w:rsidR="00F76EFC">
        <w:fldChar w:fldCharType="separate"/>
      </w:r>
      <w:r w:rsidR="00893732">
        <w:rPr>
          <w:noProof/>
        </w:rPr>
        <w:t>13</w:t>
      </w:r>
      <w:r w:rsidR="00F76EFC">
        <w:rPr>
          <w:noProof/>
        </w:rPr>
        <w:fldChar w:fldCharType="end"/>
      </w:r>
      <w:bookmarkEnd w:id="86"/>
      <w:r>
        <w:t xml:space="preserve"> </w:t>
      </w:r>
      <w:del w:id="87" w:author="Dalton Solano dos Reis" w:date="2021-12-15T15:10:00Z">
        <w:r w:rsidDel="00A43622">
          <w:delText>-</w:delText>
        </w:r>
      </w:del>
      <w:ins w:id="88" w:author="Dalton Solano dos Reis" w:date="2021-12-15T15:10:00Z">
        <w:r w:rsidR="00A43622">
          <w:t>–</w:t>
        </w:r>
      </w:ins>
      <w:r>
        <w:t xml:space="preserve"> Xícara detectada na aplicação</w:t>
      </w:r>
    </w:p>
    <w:p w14:paraId="3AD6AEAB" w14:textId="77777777" w:rsidR="006507F7" w:rsidRDefault="006507F7" w:rsidP="006507F7">
      <w:pPr>
        <w:pStyle w:val="TF-FIGURA"/>
      </w:pPr>
      <w:r w:rsidRPr="007715AF">
        <w:rPr>
          <w:noProof/>
        </w:rPr>
        <w:drawing>
          <wp:inline distT="0" distB="0" distL="0" distR="0" wp14:anchorId="31AD5BF6" wp14:editId="62ADC3E2">
            <wp:extent cx="1341315" cy="2902518"/>
            <wp:effectExtent l="12700" t="12700" r="17780" b="19050"/>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5833" cy="2955572"/>
                    </a:xfrm>
                    <a:prstGeom prst="rect">
                      <a:avLst/>
                    </a:prstGeom>
                    <a:ln>
                      <a:solidFill>
                        <a:schemeClr val="tx1"/>
                      </a:solidFill>
                    </a:ln>
                  </pic:spPr>
                </pic:pic>
              </a:graphicData>
            </a:graphic>
          </wp:inline>
        </w:drawing>
      </w:r>
    </w:p>
    <w:p w14:paraId="2F54BC3F" w14:textId="79DCCC59" w:rsidR="006507F7" w:rsidRDefault="006507F7" w:rsidP="006507F7">
      <w:pPr>
        <w:pStyle w:val="TF-FONTE"/>
      </w:pPr>
      <w:r w:rsidRPr="0099235B">
        <w:t>Fonte: elaborado pelo autor</w:t>
      </w:r>
      <w:r>
        <w:t>.</w:t>
      </w:r>
    </w:p>
    <w:p w14:paraId="10DDFF06" w14:textId="3081AB59" w:rsidR="001741F2" w:rsidRDefault="001A45E4" w:rsidP="001741F2">
      <w:pPr>
        <w:pStyle w:val="TF-TEXTO"/>
        <w:ind w:left="29"/>
      </w:pPr>
      <w:r>
        <w:t>Tanto a âncora da e</w:t>
      </w:r>
      <w:r w:rsidR="00EE160A">
        <w:t>s</w:t>
      </w:r>
      <w:r>
        <w:t>fera quanto a de texto</w:t>
      </w:r>
      <w:r w:rsidR="00193286">
        <w:t xml:space="preserve"> possuem um tempo</w:t>
      </w:r>
      <w:r w:rsidR="002F06F4">
        <w:t xml:space="preserve"> de expiração</w:t>
      </w:r>
      <w:r w:rsidR="00193286">
        <w:t xml:space="preserve">, </w:t>
      </w:r>
      <w:r w:rsidR="00645B5F">
        <w:t xml:space="preserve">que poderia ser utilizado por exemplo para “invalidar” uma detecção de certo objeto que se move, como um gato ou cachorro por exemplo, </w:t>
      </w:r>
      <w:r w:rsidR="00F07795">
        <w:t>fazendo com que o aplicativo atualize a localização do objeto constantemente</w:t>
      </w:r>
      <w:r w:rsidR="00645B5F">
        <w:t xml:space="preserve">. Nesta implementação, o tempo padrão está definido para 10 segundos para todos os objetos, e após esse tempo a âncora é removida do mundo gerado. </w:t>
      </w:r>
    </w:p>
    <w:p w14:paraId="540DF7DA" w14:textId="48E714D2" w:rsidR="001E3D4F" w:rsidRDefault="00C85FA4" w:rsidP="00C85FA4">
      <w:pPr>
        <w:pStyle w:val="Ttulo2"/>
      </w:pPr>
      <w:r>
        <w:t>obtendo direções do objeto</w:t>
      </w:r>
    </w:p>
    <w:p w14:paraId="64169DEB" w14:textId="42BDB363" w:rsidR="00C85FA4" w:rsidRDefault="008B4DB0" w:rsidP="00C85FA4">
      <w:pPr>
        <w:pStyle w:val="TF-TEXTO"/>
      </w:pPr>
      <w:r>
        <w:t>Foram implementadas</w:t>
      </w:r>
      <w:r w:rsidR="00EC5AA9">
        <w:t xml:space="preserve"> duas formas diferentes para orientar o usuário na direção do objeto detectado. A primeira forma utiliza a</w:t>
      </w:r>
      <w:r w:rsidR="0016438D">
        <w:t>s coordenadas da</w:t>
      </w:r>
      <w:r w:rsidR="00EC5AA9">
        <w:t xml:space="preserve"> </w:t>
      </w:r>
      <w:proofErr w:type="spellStart"/>
      <w:r w:rsidR="0016438D" w:rsidRPr="0016438D">
        <w:rPr>
          <w:i/>
          <w:iCs/>
        </w:rPr>
        <w:t>bounding</w:t>
      </w:r>
      <w:proofErr w:type="spellEnd"/>
      <w:r w:rsidR="0016438D" w:rsidRPr="0016438D">
        <w:rPr>
          <w:i/>
          <w:iCs/>
        </w:rPr>
        <w:t xml:space="preserve"> box</w:t>
      </w:r>
      <w:r w:rsidR="0016438D">
        <w:t xml:space="preserve"> gerada pelo modelo, e busca se as coordenadas estão à esquerda ou direita da tela. </w:t>
      </w:r>
      <w:r w:rsidR="00B150CF">
        <w:t xml:space="preserve">Com esse método, as direções para o objeto só são exibidas caso este ainda esteja no campo de visão e sendo detectado pela aplicação. </w:t>
      </w:r>
      <w:r w:rsidR="00385140">
        <w:t xml:space="preserve">Essa implementação permanece ativa, mas é utilizada apenas nas informações demonstradas no canto superior da tela para fins de depuração. </w:t>
      </w:r>
      <w:r w:rsidR="00B150CF">
        <w:t xml:space="preserve"> </w:t>
      </w:r>
    </w:p>
    <w:p w14:paraId="70E820C7" w14:textId="403232AB" w:rsidR="007A651D" w:rsidRDefault="00DB2A6F" w:rsidP="007A651D">
      <w:pPr>
        <w:pStyle w:val="TF-TEXTO"/>
      </w:pPr>
      <w:r>
        <w:t xml:space="preserve">Aproveitando o benefício da malha gerada pelo </w:t>
      </w:r>
      <w:proofErr w:type="spellStart"/>
      <w:r>
        <w:t>ARKit</w:t>
      </w:r>
      <w:proofErr w:type="spellEnd"/>
      <w:r>
        <w:t xml:space="preserve">, e consequentemente das âncoras </w:t>
      </w:r>
      <w:r w:rsidR="00657FD3">
        <w:t xml:space="preserve">colocadas no mundo virtual, </w:t>
      </w:r>
      <w:r w:rsidR="00935503">
        <w:t xml:space="preserve">houve </w:t>
      </w:r>
      <w:r w:rsidR="00BE198E">
        <w:t xml:space="preserve">a </w:t>
      </w:r>
      <w:r w:rsidR="00935503">
        <w:t>possibilidade</w:t>
      </w:r>
      <w:r w:rsidR="00BE198E">
        <w:t xml:space="preserve"> de utilizar o recurso de áudio espacial. </w:t>
      </w:r>
      <w:r w:rsidR="00AF2C56">
        <w:t xml:space="preserve">O áudio espacial traz </w:t>
      </w:r>
      <w:r w:rsidR="00B77FE8">
        <w:t xml:space="preserve">imersão para o usuário, de forma que seja possível estimar as direções na qual um áudio é reproduzido, bem como se este está longe ou perto. </w:t>
      </w:r>
      <w:r w:rsidR="00D0352C">
        <w:t xml:space="preserve">Desta forma, </w:t>
      </w:r>
      <w:r w:rsidR="00D92F83">
        <w:t xml:space="preserve">uma das âncoras ficará emitindo um som repetidamente, e o usuário saberá a sua direção e sua distância aproximada. </w:t>
      </w:r>
      <w:r w:rsidR="007A651D">
        <w:t xml:space="preserve">O </w:t>
      </w:r>
      <w:r w:rsidR="007A651D">
        <w:fldChar w:fldCharType="begin"/>
      </w:r>
      <w:r w:rsidR="007A651D">
        <w:instrText xml:space="preserve"> REF _Ref88330786 \h </w:instrText>
      </w:r>
      <w:r w:rsidR="007A651D">
        <w:fldChar w:fldCharType="separate"/>
      </w:r>
      <w:r w:rsidR="007A651D">
        <w:t xml:space="preserve">Quadro </w:t>
      </w:r>
      <w:r w:rsidR="007A651D">
        <w:rPr>
          <w:noProof/>
        </w:rPr>
        <w:t>5</w:t>
      </w:r>
      <w:r w:rsidR="007A651D">
        <w:fldChar w:fldCharType="end"/>
      </w:r>
      <w:r w:rsidR="007A651D">
        <w:t xml:space="preserve"> demonstra a chamada da função para reproduzir o áudio espacial.</w:t>
      </w:r>
    </w:p>
    <w:p w14:paraId="69D29D3E" w14:textId="64E4A142" w:rsidR="007A651D" w:rsidRDefault="007A651D" w:rsidP="007A651D">
      <w:pPr>
        <w:pStyle w:val="TF-LEGENDA"/>
      </w:pPr>
      <w:bookmarkStart w:id="89" w:name="_Ref88330786"/>
      <w:r>
        <w:t xml:space="preserve">Quadro </w:t>
      </w:r>
      <w:r w:rsidR="00F76EFC">
        <w:fldChar w:fldCharType="begin"/>
      </w:r>
      <w:r w:rsidR="00F76EFC">
        <w:instrText xml:space="preserve"> </w:instrText>
      </w:r>
      <w:r w:rsidR="00F76EFC">
        <w:instrText xml:space="preserve">SEQ Quadro \* ARABIC </w:instrText>
      </w:r>
      <w:r w:rsidR="00F76EFC">
        <w:fldChar w:fldCharType="separate"/>
      </w:r>
      <w:r>
        <w:rPr>
          <w:noProof/>
        </w:rPr>
        <w:t>5</w:t>
      </w:r>
      <w:r w:rsidR="00F76EFC">
        <w:rPr>
          <w:noProof/>
        </w:rPr>
        <w:fldChar w:fldCharType="end"/>
      </w:r>
      <w:bookmarkEnd w:id="89"/>
      <w:r>
        <w:t xml:space="preserve"> </w:t>
      </w:r>
      <w:del w:id="90" w:author="Dalton Solano dos Reis" w:date="2021-12-15T15:10:00Z">
        <w:r w:rsidDel="00A43622">
          <w:delText>-</w:delText>
        </w:r>
      </w:del>
      <w:ins w:id="91" w:author="Dalton Solano dos Reis" w:date="2021-12-15T15:10:00Z">
        <w:r w:rsidR="00A43622">
          <w:t>–</w:t>
        </w:r>
      </w:ins>
      <w:r>
        <w:t xml:space="preserve"> Função para reprodução de áudio espacial</w:t>
      </w:r>
    </w:p>
    <w:p w14:paraId="4FE7384D" w14:textId="77777777" w:rsidR="007A651D" w:rsidRDefault="007A651D" w:rsidP="007A651D">
      <w:pPr>
        <w:pStyle w:val="TF-FIGURA"/>
      </w:pPr>
      <w:r>
        <w:rPr>
          <w:noProof/>
        </w:rPr>
        <w:drawing>
          <wp:inline distT="0" distB="0" distL="0" distR="0" wp14:anchorId="4C6037EE" wp14:editId="224E8419">
            <wp:extent cx="4326767" cy="948160"/>
            <wp:effectExtent l="12700" t="12700" r="17145" b="17145"/>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rotWithShape="1">
                    <a:blip r:embed="rId29" cstate="print">
                      <a:extLst>
                        <a:ext uri="{28A0092B-C50C-407E-A947-70E740481C1C}">
                          <a14:useLocalDpi xmlns:a14="http://schemas.microsoft.com/office/drawing/2010/main" val="0"/>
                        </a:ext>
                      </a:extLst>
                    </a:blip>
                    <a:srcRect l="8456" t="33496" r="9228" b="22762"/>
                    <a:stretch/>
                  </pic:blipFill>
                  <pic:spPr bwMode="auto">
                    <a:xfrm>
                      <a:off x="0" y="0"/>
                      <a:ext cx="4393426" cy="962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A6DDA5" w14:textId="30B4ED15" w:rsidR="00DB2A6F" w:rsidRDefault="007A651D" w:rsidP="007A651D">
      <w:pPr>
        <w:pStyle w:val="TF-FONTE"/>
      </w:pPr>
      <w:r>
        <w:t>Fonte: elaborado pelo autor.</w:t>
      </w:r>
    </w:p>
    <w:p w14:paraId="1CE859EE" w14:textId="2DDC20EE" w:rsidR="00B44FEE" w:rsidRDefault="00F30F0D" w:rsidP="00835F31">
      <w:pPr>
        <w:pStyle w:val="TF-TEXTO"/>
      </w:pPr>
      <w:r>
        <w:t xml:space="preserve">Para identificar de qual objeto se trata, o áudio emitido pela âncora será </w:t>
      </w:r>
      <w:r w:rsidR="00C35A9A">
        <w:t xml:space="preserve">o nome do objeto. Para isso, foram gerados arquivos de áudio </w:t>
      </w:r>
      <w:r w:rsidR="003A3A4A">
        <w:t xml:space="preserve">utilizando </w:t>
      </w:r>
      <w:r w:rsidR="001C3096">
        <w:t>uma</w:t>
      </w:r>
      <w:r w:rsidR="003A3A4A">
        <w:t xml:space="preserve"> ferramenta </w:t>
      </w:r>
      <w:proofErr w:type="spellStart"/>
      <w:r w:rsidR="003A3A4A" w:rsidRPr="003A3A4A">
        <w:rPr>
          <w:i/>
          <w:iCs/>
        </w:rPr>
        <w:t>text</w:t>
      </w:r>
      <w:proofErr w:type="spellEnd"/>
      <w:r w:rsidR="003A3A4A" w:rsidRPr="003A3A4A">
        <w:rPr>
          <w:i/>
          <w:iCs/>
        </w:rPr>
        <w:t xml:space="preserve"> </w:t>
      </w:r>
      <w:proofErr w:type="spellStart"/>
      <w:r w:rsidR="003A3A4A" w:rsidRPr="003A3A4A">
        <w:rPr>
          <w:i/>
          <w:iCs/>
        </w:rPr>
        <w:t>to</w:t>
      </w:r>
      <w:proofErr w:type="spellEnd"/>
      <w:r w:rsidR="003A3A4A" w:rsidRPr="003A3A4A">
        <w:rPr>
          <w:i/>
          <w:iCs/>
        </w:rPr>
        <w:t xml:space="preserve"> speech</w:t>
      </w:r>
      <w:r w:rsidR="003A3A4A">
        <w:rPr>
          <w:i/>
          <w:iCs/>
        </w:rPr>
        <w:t xml:space="preserve">, </w:t>
      </w:r>
      <w:r w:rsidR="003A3A4A">
        <w:t xml:space="preserve">e salvos no projeto para utilização. </w:t>
      </w:r>
      <w:r w:rsidR="00341340">
        <w:t xml:space="preserve">Ao adicionar a âncora, o nome do objeto detectado é passado por parâmetro, </w:t>
      </w:r>
      <w:r w:rsidR="00835F31">
        <w:t xml:space="preserve">e a classe </w:t>
      </w:r>
      <w:proofErr w:type="spellStart"/>
      <w:r w:rsidR="00835F31" w:rsidRPr="00835F31">
        <w:rPr>
          <w:rStyle w:val="TF-COURIER9"/>
        </w:rPr>
        <w:t>AudioFileResource</w:t>
      </w:r>
      <w:proofErr w:type="spellEnd"/>
      <w:r w:rsidR="00835F31" w:rsidRPr="00295EC9">
        <w:t xml:space="preserve"> do</w:t>
      </w:r>
      <w:r w:rsidR="00835F31" w:rsidRPr="00D50108">
        <w:t xml:space="preserve"> </w:t>
      </w:r>
      <w:proofErr w:type="spellStart"/>
      <w:r w:rsidR="00835F31" w:rsidRPr="00D50108">
        <w:t>RealityKit</w:t>
      </w:r>
      <w:proofErr w:type="spellEnd"/>
      <w:r w:rsidR="00835F31" w:rsidRPr="00D50108">
        <w:t xml:space="preserve"> se encarrega de </w:t>
      </w:r>
      <w:r w:rsidR="00D50108" w:rsidRPr="00D50108">
        <w:t xml:space="preserve">carregar o arquivo </w:t>
      </w:r>
      <w:r w:rsidR="001C3096">
        <w:t xml:space="preserve">de áudio </w:t>
      </w:r>
      <w:r w:rsidR="00D50108" w:rsidRPr="00D50108">
        <w:t>e realizar a reprodução em áudio espacial</w:t>
      </w:r>
      <w:r w:rsidR="00D50108">
        <w:t xml:space="preserve">. </w:t>
      </w:r>
    </w:p>
    <w:p w14:paraId="53243C1C" w14:textId="77777777" w:rsidR="00F255FC" w:rsidRDefault="00F255FC" w:rsidP="00C211BE">
      <w:pPr>
        <w:pStyle w:val="Ttulo1"/>
      </w:pPr>
      <w:bookmarkStart w:id="92" w:name="_Toc511928438"/>
      <w:bookmarkStart w:id="93" w:name="_Toc54164920"/>
      <w:bookmarkStart w:id="94" w:name="_Toc54165674"/>
      <w:bookmarkStart w:id="95" w:name="_Toc54169332"/>
      <w:bookmarkStart w:id="96" w:name="_Toc96347438"/>
      <w:bookmarkStart w:id="97" w:name="_Toc96357722"/>
      <w:bookmarkStart w:id="98" w:name="_Toc96491865"/>
      <w:r>
        <w:t>RESULTADOS</w:t>
      </w:r>
      <w:bookmarkEnd w:id="92"/>
      <w:r>
        <w:t xml:space="preserve"> </w:t>
      </w:r>
      <w:bookmarkEnd w:id="93"/>
      <w:bookmarkEnd w:id="94"/>
      <w:bookmarkEnd w:id="95"/>
      <w:bookmarkEnd w:id="96"/>
      <w:bookmarkEnd w:id="97"/>
      <w:bookmarkEnd w:id="98"/>
    </w:p>
    <w:p w14:paraId="6C51C104" w14:textId="5B1587D7" w:rsidR="00946556" w:rsidRDefault="00946556" w:rsidP="001B2F1E">
      <w:pPr>
        <w:pStyle w:val="TF-TEXTO"/>
      </w:pPr>
      <w:r>
        <w:t xml:space="preserve">A seção de resultados foi dividida em quatro partes. Na primeira são apresentados testes do sensor </w:t>
      </w:r>
      <w:proofErr w:type="spellStart"/>
      <w:r>
        <w:t>LiDAR</w:t>
      </w:r>
      <w:proofErr w:type="spellEnd"/>
      <w:r>
        <w:t xml:space="preserve"> </w:t>
      </w:r>
      <w:r w:rsidR="00A638EF">
        <w:t xml:space="preserve">em ambientes com pouca iluminação. </w:t>
      </w:r>
      <w:r w:rsidR="00BC4B82">
        <w:t xml:space="preserve">Na segunda </w:t>
      </w:r>
      <w:r w:rsidR="00B357BF">
        <w:t xml:space="preserve">são demonstrados </w:t>
      </w:r>
      <w:r w:rsidR="00BC4B82">
        <w:t xml:space="preserve">testes de desempenho da aplicação, focando no consumo de processamento e bateria do dispositivo. </w:t>
      </w:r>
      <w:r w:rsidR="00B357BF">
        <w:t>A terceira apresenta testes realizados com a detecção de objetos</w:t>
      </w:r>
      <w:r w:rsidR="00E21528">
        <w:t xml:space="preserve"> e a precisão da sua localização e distância em alguns cenários</w:t>
      </w:r>
      <w:r w:rsidR="008E242B">
        <w:t xml:space="preserve">. </w:t>
      </w:r>
      <w:r w:rsidR="001624E2">
        <w:t>P</w:t>
      </w:r>
      <w:r w:rsidR="008E242B">
        <w:t xml:space="preserve">or fim </w:t>
      </w:r>
      <w:r w:rsidR="00045F11">
        <w:t xml:space="preserve">são citados cenários onde a aplicação detecta vários objetos ao mesmo tempo, bem como seu impacto na orientação do usuário para </w:t>
      </w:r>
      <w:r w:rsidR="006E4B64">
        <w:t xml:space="preserve">localizar o objeto. </w:t>
      </w:r>
      <w:r w:rsidR="00B357BF">
        <w:t xml:space="preserve"> </w:t>
      </w:r>
      <w:r w:rsidR="00BC4B82">
        <w:t xml:space="preserve"> </w:t>
      </w:r>
    </w:p>
    <w:p w14:paraId="2D94C38B" w14:textId="3B1AF574" w:rsidR="00732E3B" w:rsidRDefault="0066633E" w:rsidP="00732E3B">
      <w:pPr>
        <w:pStyle w:val="Ttulo2"/>
      </w:pPr>
      <w:r>
        <w:lastRenderedPageBreak/>
        <w:t>testes com o lidar</w:t>
      </w:r>
    </w:p>
    <w:p w14:paraId="65FE7B86" w14:textId="5F6FD183" w:rsidR="00872AF7" w:rsidRDefault="00B92B7E" w:rsidP="00F251BF">
      <w:pPr>
        <w:pStyle w:val="TF-TEXTO"/>
      </w:pPr>
      <w:r>
        <w:t xml:space="preserve">Alguns testes iniciais do desenvolvimento da aplicação </w:t>
      </w:r>
      <w:r w:rsidR="006B7EA6">
        <w:t xml:space="preserve">se voltaram para a acurácia com relação às distâncias detectadas com o sensor </w:t>
      </w:r>
      <w:proofErr w:type="spellStart"/>
      <w:r w:rsidR="006B7EA6">
        <w:t>LiDAR</w:t>
      </w:r>
      <w:proofErr w:type="spellEnd"/>
      <w:r w:rsidR="006B7EA6">
        <w:t xml:space="preserve">. Com o auxílio de uma trena, </w:t>
      </w:r>
      <w:r w:rsidR="00DE07D0">
        <w:t xml:space="preserve">validou-se a distância entre o dispositivo e uma parede, e com </w:t>
      </w:r>
      <w:r w:rsidR="001030C6">
        <w:t xml:space="preserve">diferentes objetos entre eles. </w:t>
      </w:r>
      <w:r w:rsidR="00E31EC1">
        <w:t xml:space="preserve">O ponto mais importante nesse caso </w:t>
      </w:r>
      <w:r w:rsidR="00AA6EE1">
        <w:t>é saber se as informações de distância continuam as mesmas em um ambiente com baixa ou nenhuma iluminação</w:t>
      </w:r>
      <w:r w:rsidR="001D1AD0">
        <w:t xml:space="preserve">, quando comparadas com um ambiente bem iluminado. </w:t>
      </w:r>
    </w:p>
    <w:p w14:paraId="5FC56A13" w14:textId="2529E144" w:rsidR="001D1AD0" w:rsidRDefault="001D1AD0" w:rsidP="00F251BF">
      <w:pPr>
        <w:pStyle w:val="TF-TEXTO"/>
      </w:pPr>
      <w:r>
        <w:t>Para esse teste</w:t>
      </w:r>
      <w:r w:rsidR="00A554D4">
        <w:t>, utilizou-se uma aplicação teste</w:t>
      </w:r>
      <w:r>
        <w:t>,</w:t>
      </w:r>
      <w:r w:rsidR="00AD1CF5">
        <w:t xml:space="preserve"> e</w:t>
      </w:r>
      <w:r>
        <w:t xml:space="preserve"> </w:t>
      </w:r>
      <w:r w:rsidR="00645841">
        <w:t xml:space="preserve">colocou-se um objeto </w:t>
      </w:r>
      <w:r w:rsidR="0020480A">
        <w:t>a</w:t>
      </w:r>
      <w:r w:rsidR="00645841">
        <w:t xml:space="preserve"> 1,20m de distância do dispositivo. Dois cenários foram validados, sendo </w:t>
      </w:r>
      <w:r w:rsidR="00B76401">
        <w:t xml:space="preserve">o primeiro com o ambiente totalmente sem iluminação, e o segundo com as luzes acesas. </w:t>
      </w:r>
      <w:r w:rsidR="00AD1CF5">
        <w:t>Com as informações obtidas, se pode perceber que houve uma variação de</w:t>
      </w:r>
      <w:r w:rsidR="00A103CF">
        <w:t xml:space="preserve"> cerca de</w:t>
      </w:r>
      <w:r w:rsidR="00AD1CF5">
        <w:t xml:space="preserve"> 40cm </w:t>
      </w:r>
      <w:r w:rsidR="00A103CF">
        <w:t xml:space="preserve">entre os dois cenários. A </w:t>
      </w:r>
      <w:r w:rsidR="007A4C27">
        <w:fldChar w:fldCharType="begin"/>
      </w:r>
      <w:r w:rsidR="007A4C27">
        <w:instrText xml:space="preserve"> REF _Ref88377320 \h </w:instrText>
      </w:r>
      <w:r w:rsidR="007A4C27">
        <w:fldChar w:fldCharType="separate"/>
      </w:r>
      <w:r w:rsidR="00EA589B">
        <w:t xml:space="preserve">Figura </w:t>
      </w:r>
      <w:r w:rsidR="00EA589B">
        <w:rPr>
          <w:noProof/>
        </w:rPr>
        <w:t>14</w:t>
      </w:r>
      <w:r w:rsidR="007A4C27">
        <w:fldChar w:fldCharType="end"/>
      </w:r>
      <w:r w:rsidR="007A4C27">
        <w:t xml:space="preserve"> </w:t>
      </w:r>
      <w:r w:rsidR="00A103CF">
        <w:t>demonstra o teste realizado</w:t>
      </w:r>
      <w:r w:rsidR="00740C9F">
        <w:t>, com os ambientes sem iluminação e com iluminação respectivamente.</w:t>
      </w:r>
    </w:p>
    <w:p w14:paraId="54EDACD2" w14:textId="74C22B40" w:rsidR="002B1965" w:rsidRDefault="002B1965" w:rsidP="002B1965">
      <w:pPr>
        <w:pStyle w:val="TF-LEGENDA"/>
      </w:pPr>
      <w:bookmarkStart w:id="99" w:name="_Ref88377320"/>
      <w:r>
        <w:t xml:space="preserve">Figura </w:t>
      </w:r>
      <w:r w:rsidR="00F76EFC">
        <w:fldChar w:fldCharType="begin"/>
      </w:r>
      <w:r w:rsidR="00F76EFC">
        <w:instrText xml:space="preserve"> SEQ Figura \* ARABIC </w:instrText>
      </w:r>
      <w:r w:rsidR="00F76EFC">
        <w:fldChar w:fldCharType="separate"/>
      </w:r>
      <w:r w:rsidR="00893732">
        <w:rPr>
          <w:noProof/>
        </w:rPr>
        <w:t>14</w:t>
      </w:r>
      <w:r w:rsidR="00F76EFC">
        <w:rPr>
          <w:noProof/>
        </w:rPr>
        <w:fldChar w:fldCharType="end"/>
      </w:r>
      <w:bookmarkEnd w:id="99"/>
      <w:r>
        <w:t xml:space="preserve"> </w:t>
      </w:r>
      <w:del w:id="100" w:author="Dalton Solano dos Reis" w:date="2021-12-15T15:10:00Z">
        <w:r w:rsidDel="00A43622">
          <w:delText>-</w:delText>
        </w:r>
      </w:del>
      <w:ins w:id="101" w:author="Dalton Solano dos Reis" w:date="2021-12-15T15:10:00Z">
        <w:r w:rsidR="00A43622">
          <w:t>–</w:t>
        </w:r>
      </w:ins>
      <w:r>
        <w:t xml:space="preserve"> Comparação de dados do </w:t>
      </w:r>
      <w:proofErr w:type="spellStart"/>
      <w:r>
        <w:t>LiDAR</w:t>
      </w:r>
      <w:proofErr w:type="spellEnd"/>
      <w:r>
        <w:t xml:space="preserve"> em diferentes iluminações</w:t>
      </w:r>
    </w:p>
    <w:p w14:paraId="79DEFF1D" w14:textId="4095D5F4" w:rsidR="007F3B28" w:rsidRDefault="00D57AF5" w:rsidP="00D57AF5">
      <w:pPr>
        <w:pStyle w:val="TF-FIGURA"/>
      </w:pPr>
      <w:r w:rsidRPr="00D57AF5">
        <w:rPr>
          <w:noProof/>
        </w:rPr>
        <w:drawing>
          <wp:inline distT="0" distB="0" distL="0" distR="0" wp14:anchorId="12927549" wp14:editId="2743E16D">
            <wp:extent cx="3717985" cy="4027337"/>
            <wp:effectExtent l="12700" t="12700" r="15875" b="1143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0"/>
                    <a:stretch>
                      <a:fillRect/>
                    </a:stretch>
                  </pic:blipFill>
                  <pic:spPr>
                    <a:xfrm>
                      <a:off x="0" y="0"/>
                      <a:ext cx="3741302" cy="4052594"/>
                    </a:xfrm>
                    <a:prstGeom prst="rect">
                      <a:avLst/>
                    </a:prstGeom>
                    <a:ln>
                      <a:solidFill>
                        <a:schemeClr val="tx1"/>
                      </a:solidFill>
                    </a:ln>
                  </pic:spPr>
                </pic:pic>
              </a:graphicData>
            </a:graphic>
          </wp:inline>
        </w:drawing>
      </w:r>
    </w:p>
    <w:p w14:paraId="541BE032" w14:textId="12C8C52D" w:rsidR="004B20C6" w:rsidRDefault="002B1965" w:rsidP="00C73F6A">
      <w:pPr>
        <w:pStyle w:val="TF-FONTE"/>
      </w:pPr>
      <w:r>
        <w:t>Fonte: elaborado pelo autor</w:t>
      </w:r>
      <w:r w:rsidR="00CB5569">
        <w:t>.</w:t>
      </w:r>
    </w:p>
    <w:p w14:paraId="0E2EE128" w14:textId="4286BCC8" w:rsidR="00C67699" w:rsidRPr="00C67699" w:rsidRDefault="00F1603B" w:rsidP="00C67699">
      <w:pPr>
        <w:pStyle w:val="TF-TEXTO"/>
      </w:pPr>
      <w:r>
        <w:t>Mesmo com a variação de 40cm apresentada</w:t>
      </w:r>
      <w:r w:rsidR="00A03B76">
        <w:t xml:space="preserve"> em ambientes sem iluminação, a detecção de colisões pode não ser afetada, visto que </w:t>
      </w:r>
      <w:r w:rsidR="001F6F85">
        <w:t xml:space="preserve">essa situação ocorreu ao detectar obstáculos a uma distância consideravelmente longa. Com a aplicação programada para alertar o usuário em caso de obstáculos </w:t>
      </w:r>
      <w:r w:rsidR="007C2F81">
        <w:t xml:space="preserve">mais próximos do que 50cm, o problema em questão não deverá ocorrer.  </w:t>
      </w:r>
      <w:r w:rsidR="007B78BA">
        <w:t>Outr</w:t>
      </w:r>
      <w:r w:rsidR="00F91EA9">
        <w:t>o</w:t>
      </w:r>
      <w:r w:rsidR="007B78BA">
        <w:t xml:space="preserve"> </w:t>
      </w:r>
      <w:r w:rsidR="00534136">
        <w:t xml:space="preserve">teste possível para essa situação é a utilização de um </w:t>
      </w:r>
      <w:r w:rsidR="00BF0E16">
        <w:t>equipamento</w:t>
      </w:r>
      <w:r w:rsidR="00F91EA9">
        <w:t xml:space="preserve"> </w:t>
      </w:r>
      <w:r w:rsidR="00CF4D3E">
        <w:t xml:space="preserve">ou sensores do próprio aparelho </w:t>
      </w:r>
      <w:r w:rsidR="00BF0E16">
        <w:t>para medir a intensidade de iluminação do ambiente</w:t>
      </w:r>
      <w:r w:rsidR="00A5750A">
        <w:t xml:space="preserve">, </w:t>
      </w:r>
      <w:r w:rsidR="00F91EA9">
        <w:t>validando</w:t>
      </w:r>
      <w:r w:rsidR="00A5750A">
        <w:t xml:space="preserve"> </w:t>
      </w:r>
      <w:r w:rsidR="00B70EB4">
        <w:t xml:space="preserve">quais limites de </w:t>
      </w:r>
      <w:r w:rsidR="00841573">
        <w:t>pouca</w:t>
      </w:r>
      <w:r w:rsidR="00B70EB4">
        <w:t xml:space="preserve"> ou </w:t>
      </w:r>
      <w:r w:rsidR="00841573">
        <w:t>muita luz</w:t>
      </w:r>
      <w:r w:rsidR="00B70EB4">
        <w:t xml:space="preserve"> </w:t>
      </w:r>
      <w:r w:rsidR="00841573">
        <w:t>permitem que</w:t>
      </w:r>
      <w:r w:rsidR="00F91EA9">
        <w:t xml:space="preserve"> aplicação</w:t>
      </w:r>
      <w:r w:rsidR="00841573">
        <w:t xml:space="preserve"> continue estimando</w:t>
      </w:r>
      <w:r w:rsidR="00F91EA9">
        <w:t xml:space="preserve"> as distâncias de forma correta.</w:t>
      </w:r>
    </w:p>
    <w:p w14:paraId="283A44DD" w14:textId="0DDDB8DD" w:rsidR="00951553" w:rsidRDefault="00951553" w:rsidP="00951553">
      <w:pPr>
        <w:pStyle w:val="Ttulo2"/>
      </w:pPr>
      <w:r>
        <w:t>Testes de desempenho</w:t>
      </w:r>
    </w:p>
    <w:p w14:paraId="0E09AE56" w14:textId="47274B34" w:rsidR="00951553" w:rsidRPr="00951553" w:rsidRDefault="005C65BC" w:rsidP="00951553">
      <w:pPr>
        <w:pStyle w:val="TF-TEXTO"/>
      </w:pPr>
      <w:r>
        <w:t xml:space="preserve">Com o uso da aplicação destinado a um smartphone, desempenho </w:t>
      </w:r>
      <w:r w:rsidR="003B1A4E">
        <w:t xml:space="preserve">e eficiência energética são pontos que requerem uma maior atenção. </w:t>
      </w:r>
      <w:r w:rsidR="004B03F6">
        <w:t>Ao longo do uso da aplicação, é possível sentir uma elevação da temperatura do aparelho, bem como perceber u</w:t>
      </w:r>
      <w:r w:rsidR="00D43301">
        <w:t>ma queda considerável da bateria.</w:t>
      </w:r>
      <w:r w:rsidR="00DE6DBC">
        <w:t xml:space="preserve"> Considerando a quantidade de processamento necessária para que a aplicação execute tare</w:t>
      </w:r>
      <w:r w:rsidR="00766D62">
        <w:t xml:space="preserve">fas que envolvam a tratativa de dados do </w:t>
      </w:r>
      <w:proofErr w:type="spellStart"/>
      <w:r w:rsidR="00766D62">
        <w:t>LiDAR</w:t>
      </w:r>
      <w:proofErr w:type="spellEnd"/>
      <w:r w:rsidR="00766D62">
        <w:t xml:space="preserve"> e a detecção de objetos, pode ser algo relativamente compreensível, mas que </w:t>
      </w:r>
      <w:r w:rsidR="00C8688C">
        <w:t>também pode acarretar problemas para o usuário final. A</w:t>
      </w:r>
      <w:r w:rsidR="00911A37">
        <w:t xml:space="preserve"> </w:t>
      </w:r>
      <w:r w:rsidR="00911A37">
        <w:fldChar w:fldCharType="begin"/>
      </w:r>
      <w:r w:rsidR="00911A37">
        <w:instrText xml:space="preserve"> REF _Ref88507516 \h </w:instrText>
      </w:r>
      <w:r w:rsidR="00911A37">
        <w:fldChar w:fldCharType="separate"/>
      </w:r>
      <w:r w:rsidR="00EA589B">
        <w:t xml:space="preserve">Figura </w:t>
      </w:r>
      <w:r w:rsidR="00EA589B">
        <w:rPr>
          <w:noProof/>
        </w:rPr>
        <w:t>15</w:t>
      </w:r>
      <w:r w:rsidR="00911A37">
        <w:fldChar w:fldCharType="end"/>
      </w:r>
      <w:r w:rsidR="00C8688C">
        <w:t xml:space="preserve"> demonstra um gráfico gerado pel</w:t>
      </w:r>
      <w:r w:rsidR="00770FA9">
        <w:t xml:space="preserve">o ambiente de desenvolvimento </w:t>
      </w:r>
      <w:proofErr w:type="spellStart"/>
      <w:r w:rsidR="00C8688C">
        <w:t>Xcode</w:t>
      </w:r>
      <w:proofErr w:type="spellEnd"/>
      <w:r w:rsidR="00C8688C">
        <w:t xml:space="preserve">, </w:t>
      </w:r>
      <w:r w:rsidR="00770FA9">
        <w:t>utilizado para a construção da aplicação,</w:t>
      </w:r>
      <w:r w:rsidR="00C8688C">
        <w:t xml:space="preserve"> demonstrando </w:t>
      </w:r>
      <w:r w:rsidR="001A4135">
        <w:t xml:space="preserve">o uso de energia do aplicativo. </w:t>
      </w:r>
    </w:p>
    <w:p w14:paraId="26B2CEF6" w14:textId="6474B9FA" w:rsidR="00937FAE" w:rsidRDefault="00937FAE" w:rsidP="000F7183">
      <w:pPr>
        <w:pStyle w:val="TF-LEGENDA"/>
      </w:pPr>
      <w:bookmarkStart w:id="102" w:name="_Ref88507516"/>
      <w:r>
        <w:lastRenderedPageBreak/>
        <w:t xml:space="preserve">Figura </w:t>
      </w:r>
      <w:r w:rsidR="00F76EFC">
        <w:fldChar w:fldCharType="begin"/>
      </w:r>
      <w:r w:rsidR="00F76EFC">
        <w:instrText xml:space="preserve"> SEQ Figura \* ARABIC </w:instrText>
      </w:r>
      <w:r w:rsidR="00F76EFC">
        <w:fldChar w:fldCharType="separate"/>
      </w:r>
      <w:r w:rsidR="00893732">
        <w:rPr>
          <w:noProof/>
        </w:rPr>
        <w:t>15</w:t>
      </w:r>
      <w:r w:rsidR="00F76EFC">
        <w:rPr>
          <w:noProof/>
        </w:rPr>
        <w:fldChar w:fldCharType="end"/>
      </w:r>
      <w:bookmarkEnd w:id="102"/>
      <w:r>
        <w:t xml:space="preserve"> </w:t>
      </w:r>
      <w:del w:id="103" w:author="Dalton Solano dos Reis" w:date="2021-12-15T15:10:00Z">
        <w:r w:rsidDel="00A43622">
          <w:delText>-</w:delText>
        </w:r>
      </w:del>
      <w:ins w:id="104" w:author="Dalton Solano dos Reis" w:date="2021-12-15T15:10:00Z">
        <w:r w:rsidR="00A43622">
          <w:t>–</w:t>
        </w:r>
      </w:ins>
      <w:r>
        <w:t xml:space="preserve"> Gráficos demonstrando uso de energia do dispositivo pela aplicação</w:t>
      </w:r>
    </w:p>
    <w:p w14:paraId="63AE13CB" w14:textId="0E873014" w:rsidR="00951553" w:rsidRDefault="0008743F" w:rsidP="000D5554">
      <w:pPr>
        <w:pStyle w:val="TF-FIGURA"/>
      </w:pPr>
      <w:r w:rsidRPr="000D5554">
        <w:rPr>
          <w:noProof/>
        </w:rPr>
        <w:drawing>
          <wp:inline distT="0" distB="0" distL="0" distR="0" wp14:anchorId="2BDB9708" wp14:editId="498AC650">
            <wp:extent cx="5269772" cy="3325304"/>
            <wp:effectExtent l="12700" t="12700" r="13970" b="1524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1">
                      <a:extLst>
                        <a:ext uri="{28A0092B-C50C-407E-A947-70E740481C1C}">
                          <a14:useLocalDpi xmlns:a14="http://schemas.microsoft.com/office/drawing/2010/main" val="0"/>
                        </a:ext>
                      </a:extLst>
                    </a:blip>
                    <a:srcRect l="1042" r="1401" b="2532"/>
                    <a:stretch/>
                  </pic:blipFill>
                  <pic:spPr bwMode="auto">
                    <a:xfrm>
                      <a:off x="0" y="0"/>
                      <a:ext cx="5407599" cy="3412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4C1C98" w14:textId="26E37457" w:rsidR="000F7183" w:rsidRDefault="000F7183" w:rsidP="000F7183">
      <w:pPr>
        <w:pStyle w:val="TF-FONTE"/>
      </w:pPr>
      <w:r>
        <w:t>Fonte: elaborado pelo autor</w:t>
      </w:r>
      <w:r w:rsidR="00CB5569">
        <w:t>.</w:t>
      </w:r>
    </w:p>
    <w:p w14:paraId="3F1AFCE2" w14:textId="3FB91180" w:rsidR="00241EC0" w:rsidRDefault="00911A37" w:rsidP="00241EC0">
      <w:pPr>
        <w:pStyle w:val="TF-TEXTO"/>
      </w:pPr>
      <w:r>
        <w:tab/>
      </w:r>
      <w:r w:rsidR="00BB25EB">
        <w:t xml:space="preserve">A </w:t>
      </w:r>
      <w:r w:rsidR="00BB25EB">
        <w:fldChar w:fldCharType="begin"/>
      </w:r>
      <w:r w:rsidR="00BB25EB">
        <w:instrText xml:space="preserve"> REF _Ref88507516 \h </w:instrText>
      </w:r>
      <w:r w:rsidR="00BB25EB">
        <w:fldChar w:fldCharType="separate"/>
      </w:r>
      <w:r w:rsidR="00EA589B">
        <w:t xml:space="preserve">Figura </w:t>
      </w:r>
      <w:r w:rsidR="00EA589B">
        <w:rPr>
          <w:noProof/>
        </w:rPr>
        <w:t>15</w:t>
      </w:r>
      <w:r w:rsidR="00BB25EB">
        <w:fldChar w:fldCharType="end"/>
      </w:r>
      <w:r w:rsidR="00BB25EB">
        <w:t xml:space="preserve"> demonstra que boa parte do impacto gerado </w:t>
      </w:r>
      <w:r w:rsidR="009F7774">
        <w:t>na energia do dispositivo vem do uso de processador, seguido pelo uso d</w:t>
      </w:r>
      <w:r w:rsidR="00655886">
        <w:t xml:space="preserve">a unidade de processamento gráfico. De acordo com as legendas, </w:t>
      </w:r>
      <w:r w:rsidR="00135D47">
        <w:t xml:space="preserve">também </w:t>
      </w:r>
      <w:r w:rsidR="00CD3F69">
        <w:t>se observa</w:t>
      </w:r>
      <w:r w:rsidR="00135D47">
        <w:t xml:space="preserve"> que a temperatura atinge um estado considerado sério, confirmando que </w:t>
      </w:r>
      <w:r w:rsidR="00CD3F69">
        <w:t>o uso por cerca de 5 minutos</w:t>
      </w:r>
      <w:r w:rsidR="00050D11">
        <w:t xml:space="preserve"> já é suficiente para elevar a temperatura do dispositivo. </w:t>
      </w:r>
      <w:r w:rsidR="007F3A58">
        <w:t xml:space="preserve">Nos testes realizados, segurar o aparelho com essa temperatura elevada, mesmo que por pouco tempo, já causa um desconforto </w:t>
      </w:r>
      <w:r w:rsidR="0098239F">
        <w:t>na mão do usuário, o que pode ser considerado um problema visto que esta é uma das suas principais formas de uso.</w:t>
      </w:r>
      <w:r w:rsidR="008B292E">
        <w:t xml:space="preserve"> </w:t>
      </w:r>
      <w:r w:rsidR="00B5402F">
        <w:t xml:space="preserve">Além da consequência direta do alto consumo de energia em descarregar mais rapidamente a bateria do aparelho, limitando assim a sua mobilidade. </w:t>
      </w:r>
    </w:p>
    <w:p w14:paraId="3CCCAEAA" w14:textId="52AE2A58" w:rsidR="00616CC2" w:rsidRDefault="00616CC2" w:rsidP="00616CC2">
      <w:pPr>
        <w:pStyle w:val="Ttulo2"/>
      </w:pPr>
      <w:r>
        <w:t>Testes de detecção de objetos</w:t>
      </w:r>
    </w:p>
    <w:p w14:paraId="7E9B55B2" w14:textId="7BC868D9" w:rsidR="00616CC2" w:rsidRDefault="00616CC2" w:rsidP="00616CC2">
      <w:pPr>
        <w:pStyle w:val="TF-TEXTO"/>
      </w:pPr>
      <w:commentRangeStart w:id="105"/>
      <w:commentRangeStart w:id="106"/>
      <w:r>
        <w:t xml:space="preserve">A detecção de objetos ocorre de forma satisfatória quando o dispositivo está próximo dos objetos a serem localizados. </w:t>
      </w:r>
      <w:commentRangeEnd w:id="105"/>
      <w:r w:rsidR="00C97DD7">
        <w:rPr>
          <w:rStyle w:val="Refdecomentrio"/>
        </w:rPr>
        <w:commentReference w:id="105"/>
      </w:r>
      <w:commentRangeEnd w:id="106"/>
      <w:r w:rsidR="00076545">
        <w:rPr>
          <w:rStyle w:val="Refdecomentrio"/>
        </w:rPr>
        <w:commentReference w:id="106"/>
      </w:r>
      <w:r w:rsidR="00A877B4">
        <w:t xml:space="preserve">Em distâncias maiores do que </w:t>
      </w:r>
      <w:r w:rsidR="002B1663">
        <w:t>50</w:t>
      </w:r>
      <w:r w:rsidR="00A877B4">
        <w:t>cm</w:t>
      </w:r>
      <w:r w:rsidR="00841743">
        <w:t xml:space="preserve"> e com objetos relativamente pequenos como uma xícara</w:t>
      </w:r>
      <w:r w:rsidR="00A877B4">
        <w:t xml:space="preserve">, algumas imprecisões podem ser percebidas, sendo principalmente o caso do posicionamento dos objetos </w:t>
      </w:r>
      <w:r w:rsidR="00797EF0">
        <w:t xml:space="preserve">detectados. </w:t>
      </w:r>
      <w:r w:rsidR="00CE55A2">
        <w:t xml:space="preserve">Para cada objeto detectado é gerada uma </w:t>
      </w:r>
      <w:proofErr w:type="spellStart"/>
      <w:r w:rsidR="00CE55A2" w:rsidRPr="00CE55A2">
        <w:rPr>
          <w:i/>
          <w:iCs/>
        </w:rPr>
        <w:t>bounding</w:t>
      </w:r>
      <w:proofErr w:type="spellEnd"/>
      <w:r w:rsidR="00CE55A2" w:rsidRPr="00CE55A2">
        <w:rPr>
          <w:i/>
          <w:iCs/>
        </w:rPr>
        <w:t xml:space="preserve"> box</w:t>
      </w:r>
      <w:r w:rsidR="00CE55A2" w:rsidRPr="00CE55A2">
        <w:t>,</w:t>
      </w:r>
      <w:r w:rsidR="00CE55A2">
        <w:t xml:space="preserve"> e através desta </w:t>
      </w:r>
      <w:r w:rsidR="0085449D">
        <w:t>também é</w:t>
      </w:r>
      <w:r w:rsidR="00CE55A2">
        <w:t xml:space="preserve"> gerada a âncora de localização do objeto</w:t>
      </w:r>
      <w:r w:rsidR="00A55B2F">
        <w:t xml:space="preserve"> no mundo detectado. </w:t>
      </w:r>
      <w:r w:rsidR="002C1B00">
        <w:t>Como a</w:t>
      </w:r>
      <w:r w:rsidR="00A55B2F">
        <w:t xml:space="preserve"> âncora é sempre inserida em uma face que esteja mais próxima da </w:t>
      </w:r>
      <w:proofErr w:type="spellStart"/>
      <w:r w:rsidR="00A55B2F" w:rsidRPr="00A55B2F">
        <w:rPr>
          <w:i/>
          <w:iCs/>
        </w:rPr>
        <w:t>bounding</w:t>
      </w:r>
      <w:proofErr w:type="spellEnd"/>
      <w:r w:rsidR="00A55B2F" w:rsidRPr="00A55B2F">
        <w:rPr>
          <w:i/>
          <w:iCs/>
        </w:rPr>
        <w:t xml:space="preserve"> box</w:t>
      </w:r>
      <w:r w:rsidR="00A55B2F">
        <w:t xml:space="preserve"> na malha </w:t>
      </w:r>
      <w:r w:rsidR="002C1B00">
        <w:t xml:space="preserve">gerada pelo </w:t>
      </w:r>
      <w:proofErr w:type="spellStart"/>
      <w:r w:rsidR="002C1B00">
        <w:t>ARKit</w:t>
      </w:r>
      <w:proofErr w:type="spellEnd"/>
      <w:r w:rsidR="002C1B00">
        <w:t xml:space="preserve">, caso </w:t>
      </w:r>
      <w:r w:rsidR="00400539">
        <w:t xml:space="preserve">o ponto </w:t>
      </w:r>
      <w:r w:rsidR="00BA4C3A">
        <w:t xml:space="preserve">calculado </w:t>
      </w:r>
      <w:r w:rsidR="00400539">
        <w:t xml:space="preserve">para </w:t>
      </w:r>
      <w:r w:rsidR="00804AFC">
        <w:t>sua</w:t>
      </w:r>
      <w:r w:rsidR="00400539">
        <w:t xml:space="preserve"> inserção fique fora do objeto, </w:t>
      </w:r>
      <w:r w:rsidR="00BA4C3A">
        <w:t xml:space="preserve">a distância </w:t>
      </w:r>
      <w:r w:rsidR="00804AFC">
        <w:t xml:space="preserve">com relação ao usuário </w:t>
      </w:r>
      <w:r w:rsidR="00BA4C3A">
        <w:t xml:space="preserve">pode ficar imprecisa. </w:t>
      </w:r>
      <w:r w:rsidR="0039755B">
        <w:t>A</w:t>
      </w:r>
      <w:r w:rsidR="0085449D">
        <w:t xml:space="preserve"> </w:t>
      </w:r>
      <w:r w:rsidR="0085449D">
        <w:fldChar w:fldCharType="begin"/>
      </w:r>
      <w:r w:rsidR="0085449D">
        <w:instrText xml:space="preserve"> REF _Ref88761558 \h </w:instrText>
      </w:r>
      <w:r w:rsidR="0085449D">
        <w:fldChar w:fldCharType="separate"/>
      </w:r>
      <w:r w:rsidR="00EA589B">
        <w:t xml:space="preserve">Figura </w:t>
      </w:r>
      <w:r w:rsidR="00EA589B">
        <w:rPr>
          <w:noProof/>
        </w:rPr>
        <w:t>16</w:t>
      </w:r>
      <w:r w:rsidR="0085449D">
        <w:fldChar w:fldCharType="end"/>
      </w:r>
      <w:r w:rsidR="0039755B">
        <w:t xml:space="preserve"> demonstra um exemplo dessa situação</w:t>
      </w:r>
      <w:r w:rsidR="008B5520">
        <w:t>, onde o dispositivo estava a 50cm da xícara</w:t>
      </w:r>
      <w:r w:rsidR="0039755B">
        <w:t>.</w:t>
      </w:r>
    </w:p>
    <w:p w14:paraId="2A3CE5EF" w14:textId="0A3C36E7" w:rsidR="001234F2" w:rsidRDefault="001234F2" w:rsidP="001234F2">
      <w:pPr>
        <w:pStyle w:val="TF-LEGENDA"/>
      </w:pPr>
      <w:bookmarkStart w:id="107" w:name="_Ref88761558"/>
      <w:r>
        <w:lastRenderedPageBreak/>
        <w:t xml:space="preserve">Figura </w:t>
      </w:r>
      <w:r w:rsidR="00F76EFC">
        <w:fldChar w:fldCharType="begin"/>
      </w:r>
      <w:r w:rsidR="00F76EFC">
        <w:instrText xml:space="preserve"> SEQ Figura \* ARABIC </w:instrText>
      </w:r>
      <w:r w:rsidR="00F76EFC">
        <w:fldChar w:fldCharType="separate"/>
      </w:r>
      <w:r w:rsidR="00893732">
        <w:rPr>
          <w:noProof/>
        </w:rPr>
        <w:t>16</w:t>
      </w:r>
      <w:r w:rsidR="00F76EFC">
        <w:rPr>
          <w:noProof/>
        </w:rPr>
        <w:fldChar w:fldCharType="end"/>
      </w:r>
      <w:bookmarkEnd w:id="107"/>
      <w:r>
        <w:t xml:space="preserve"> </w:t>
      </w:r>
      <w:del w:id="108" w:author="Dalton Solano dos Reis" w:date="2021-12-15T15:10:00Z">
        <w:r w:rsidDel="00A43622">
          <w:delText>-</w:delText>
        </w:r>
      </w:del>
      <w:ins w:id="109" w:author="Dalton Solano dos Reis" w:date="2021-12-15T15:10:00Z">
        <w:r w:rsidR="00A43622">
          <w:t>–</w:t>
        </w:r>
      </w:ins>
      <w:r>
        <w:t xml:space="preserve"> Imprecisão na distância do objeto</w:t>
      </w:r>
    </w:p>
    <w:p w14:paraId="55ABD29B" w14:textId="2D634F97" w:rsidR="006F795A" w:rsidRDefault="006F795A" w:rsidP="006F795A">
      <w:pPr>
        <w:pStyle w:val="TF-FIGURA"/>
      </w:pPr>
      <w:r>
        <w:rPr>
          <w:noProof/>
        </w:rPr>
        <w:drawing>
          <wp:inline distT="0" distB="0" distL="0" distR="0" wp14:anchorId="6B05D371" wp14:editId="1299648F">
            <wp:extent cx="1840588" cy="3982916"/>
            <wp:effectExtent l="12700" t="12700" r="7620" b="12700"/>
            <wp:docPr id="1" name="Picture 1" descr="A mug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ug on a tile floo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0588" cy="3982916"/>
                    </a:xfrm>
                    <a:prstGeom prst="rect">
                      <a:avLst/>
                    </a:prstGeom>
                    <a:ln>
                      <a:solidFill>
                        <a:schemeClr val="tx1"/>
                      </a:solidFill>
                    </a:ln>
                  </pic:spPr>
                </pic:pic>
              </a:graphicData>
            </a:graphic>
          </wp:inline>
        </w:drawing>
      </w:r>
    </w:p>
    <w:p w14:paraId="55F12D3E" w14:textId="0774468E" w:rsidR="001234F2" w:rsidRPr="00797EF0" w:rsidRDefault="001234F2" w:rsidP="001234F2">
      <w:pPr>
        <w:pStyle w:val="TF-FONTE"/>
      </w:pPr>
      <w:r>
        <w:t>Fonte: elaborado pelo autor.</w:t>
      </w:r>
    </w:p>
    <w:p w14:paraId="01E871B1" w14:textId="4FFA03C0" w:rsidR="00312342" w:rsidRDefault="00EB7442" w:rsidP="00241EC0">
      <w:pPr>
        <w:pStyle w:val="TF-TEXTO"/>
      </w:pPr>
      <w:r>
        <w:t xml:space="preserve">Mesmo com a âncora em uma posição não muito próxima do objeto, ainda é possível saber quais orientações seguir para acessá-lo. Infelizmente, a imprecisão pode </w:t>
      </w:r>
      <w:r w:rsidR="008B5520">
        <w:t>acarretar</w:t>
      </w:r>
      <w:r w:rsidR="00F74410">
        <w:t xml:space="preserve"> uma necessidade do usuário “buscar” onde o objeto realmente está com as próprias mãos, </w:t>
      </w:r>
      <w:r w:rsidR="00DE359E">
        <w:t>diminuindo a conf</w:t>
      </w:r>
      <w:r w:rsidR="00143218">
        <w:t xml:space="preserve">iança na aplicação. </w:t>
      </w:r>
      <w:r w:rsidR="000902C9">
        <w:t xml:space="preserve">Em contrapartida, como a aplicação </w:t>
      </w:r>
      <w:r w:rsidR="001A03C3">
        <w:t>refaz a detecção e ancoragem da localização do objeto a cada 10 segundos, é possível que ao se aproximar do objeto o usuário possua uma localização mais precisa</w:t>
      </w:r>
      <w:r w:rsidR="001234F2">
        <w:t xml:space="preserve">. </w:t>
      </w:r>
    </w:p>
    <w:p w14:paraId="1A5BEBC0" w14:textId="62D05A48" w:rsidR="00EB138C" w:rsidRDefault="00EB138C" w:rsidP="00EB138C">
      <w:pPr>
        <w:pStyle w:val="Ttulo2"/>
      </w:pPr>
      <w:r>
        <w:t>testes de detecção em ambientes com vários objetos</w:t>
      </w:r>
    </w:p>
    <w:p w14:paraId="456EC2A7" w14:textId="431823E0" w:rsidR="00C35B2B" w:rsidRDefault="00EB138C" w:rsidP="00241EC0">
      <w:pPr>
        <w:pStyle w:val="TF-TEXTO"/>
      </w:pPr>
      <w:r>
        <w:t xml:space="preserve">Caso o usuário esteja em um ambiente com muitos objetos, pode ser difícil </w:t>
      </w:r>
      <w:r w:rsidR="00696D91">
        <w:t xml:space="preserve">entender e distinguir a direção de som de cada um deles. </w:t>
      </w:r>
      <w:r w:rsidR="00776A24">
        <w:t xml:space="preserve">Em um cenário onde todos os objetos estão em uma mesa e próximos um do outro por exemplo, </w:t>
      </w:r>
      <w:r w:rsidR="00AE3C28">
        <w:t xml:space="preserve">cada objeto detectado ganhará uma âncora e emitirá um som com seu respectivo nome. </w:t>
      </w:r>
      <w:r w:rsidR="00C475F3">
        <w:t>A não ser que o usuário aproxime muito o dispositivo do objeto alvo</w:t>
      </w:r>
      <w:r w:rsidR="00EC0810">
        <w:t xml:space="preserve">, evitando assim que outros apareçam na visão da câmera e possam ser detectados pela aplicação, </w:t>
      </w:r>
      <w:r w:rsidR="00375E70">
        <w:t>o áudio se tornará relativamente poluído, tendo sua eficácia para o direcionamento do usuário</w:t>
      </w:r>
      <w:r w:rsidR="00AE3C28">
        <w:t xml:space="preserve"> </w:t>
      </w:r>
      <w:r w:rsidR="00375E70">
        <w:t xml:space="preserve">consideravelmente </w:t>
      </w:r>
      <w:r w:rsidR="001F127A">
        <w:t xml:space="preserve">reduzida. </w:t>
      </w:r>
    </w:p>
    <w:p w14:paraId="1025175A" w14:textId="5A174A34" w:rsidR="00B51CBA" w:rsidRPr="00911A37" w:rsidRDefault="00CF0CE8" w:rsidP="00241EC0">
      <w:pPr>
        <w:pStyle w:val="TF-TEXTO"/>
      </w:pPr>
      <w:r>
        <w:t>O tempo de expiração de cada detecção pode ajudar também nessa situação, visto que ao se aproximar do objeto alvo o usuário vai deixando de capturar as imagens que demonstram outros objetos</w:t>
      </w:r>
      <w:r w:rsidR="00124A02">
        <w:t xml:space="preserve">. De mesma forma, objetos iguais não </w:t>
      </w:r>
      <w:r w:rsidR="002D27E5">
        <w:t xml:space="preserve">possuem suas âncoras adicionadas mais de uma vez, </w:t>
      </w:r>
      <w:r w:rsidR="00BC20A6">
        <w:t xml:space="preserve">reduzindo também as chances de tornar o ambiente e as orientações muito repetitivas ou poluídas. </w:t>
      </w:r>
    </w:p>
    <w:p w14:paraId="4432F7D9" w14:textId="3FCC2852" w:rsidR="00F255FC" w:rsidRDefault="00F255FC" w:rsidP="00C211BE">
      <w:pPr>
        <w:pStyle w:val="Ttulo1"/>
      </w:pPr>
      <w:bookmarkStart w:id="110" w:name="_Toc54164921"/>
      <w:bookmarkStart w:id="111" w:name="_Toc54165675"/>
      <w:bookmarkStart w:id="112" w:name="_Toc54169333"/>
      <w:bookmarkStart w:id="113" w:name="_Toc96347439"/>
      <w:bookmarkStart w:id="114" w:name="_Toc96357723"/>
      <w:bookmarkStart w:id="115" w:name="_Toc96491866"/>
      <w:bookmarkStart w:id="116" w:name="_Toc511928439"/>
      <w:r>
        <w:t>CONCLUSÕES</w:t>
      </w:r>
      <w:bookmarkEnd w:id="110"/>
      <w:bookmarkEnd w:id="111"/>
      <w:bookmarkEnd w:id="112"/>
      <w:bookmarkEnd w:id="113"/>
      <w:bookmarkEnd w:id="114"/>
      <w:bookmarkEnd w:id="115"/>
      <w:bookmarkEnd w:id="116"/>
    </w:p>
    <w:p w14:paraId="38DEB91B" w14:textId="1E5FA0D7" w:rsidR="001D19BA" w:rsidRDefault="007D329F" w:rsidP="001D19BA">
      <w:pPr>
        <w:pStyle w:val="TF-TEXTO"/>
      </w:pPr>
      <w:r w:rsidRPr="00541A28">
        <w:rPr>
          <w:highlight w:val="yellow"/>
        </w:rPr>
        <w:t xml:space="preserve">Pessoas com deficiência visual possuem dificuldades para executar algumas tarefas em ambientes fechados, como por exemplo locomoção e </w:t>
      </w:r>
      <w:r w:rsidR="005923A8" w:rsidRPr="00541A28">
        <w:rPr>
          <w:highlight w:val="yellow"/>
        </w:rPr>
        <w:t xml:space="preserve">encontrar objetos. A aplicação desenvolvida teve como objetivo </w:t>
      </w:r>
      <w:r w:rsidR="0009642B" w:rsidRPr="00541A28">
        <w:rPr>
          <w:highlight w:val="yellow"/>
        </w:rPr>
        <w:t xml:space="preserve">auxiliar na execução de tais tarefas utilizando a tecnologia do </w:t>
      </w:r>
      <w:proofErr w:type="spellStart"/>
      <w:r w:rsidR="0009642B" w:rsidRPr="00541A28">
        <w:rPr>
          <w:highlight w:val="yellow"/>
        </w:rPr>
        <w:t>LiDAR</w:t>
      </w:r>
      <w:proofErr w:type="spellEnd"/>
      <w:r w:rsidR="001D19BA" w:rsidRPr="00541A28">
        <w:rPr>
          <w:highlight w:val="yellow"/>
        </w:rPr>
        <w:t>.</w:t>
      </w:r>
      <w:r w:rsidR="001D19BA">
        <w:t xml:space="preserve"> </w:t>
      </w:r>
      <w:r w:rsidR="00670E97">
        <w:t xml:space="preserve">Com o uso do sensor </w:t>
      </w:r>
      <w:r w:rsidR="001D19BA">
        <w:t xml:space="preserve">até então restrito a carros que dirigem sozinhos ou a equipamentos profissionais, está sendo introduzido na vida das pessoas através de dispositivos móveis. Uma possível popularização </w:t>
      </w:r>
      <w:r w:rsidR="00670E97">
        <w:t xml:space="preserve">do </w:t>
      </w:r>
      <w:proofErr w:type="spellStart"/>
      <w:r w:rsidR="00670E97">
        <w:t>LiDAR</w:t>
      </w:r>
      <w:proofErr w:type="spellEnd"/>
      <w:r w:rsidR="00670E97">
        <w:t xml:space="preserve"> </w:t>
      </w:r>
      <w:r w:rsidR="001D19BA">
        <w:t>por outras fabricantes, bem como seu uso em aparelhos vestíveis como um par de óculos por exemplo, pode facilitar ainda mais o desenvolvimento de aplicações desse tipo, e possibilitar cada vez mais a inclusão em nossa sociedade.</w:t>
      </w:r>
    </w:p>
    <w:p w14:paraId="39E4891F" w14:textId="53701E65" w:rsidR="00E056A8" w:rsidRDefault="00E056A8" w:rsidP="00BC49A4">
      <w:pPr>
        <w:pStyle w:val="TF-TEXTO"/>
      </w:pPr>
    </w:p>
    <w:p w14:paraId="11B7A62A" w14:textId="45D8CD64" w:rsidR="00495C48" w:rsidRDefault="00CD1D3F" w:rsidP="00BC49A4">
      <w:pPr>
        <w:pStyle w:val="TF-TEXTO"/>
      </w:pPr>
      <w:r>
        <w:lastRenderedPageBreak/>
        <w:t xml:space="preserve"> </w:t>
      </w:r>
      <w:r w:rsidR="00503212">
        <w:t xml:space="preserve"> </w:t>
      </w:r>
      <w:r w:rsidR="009B2624">
        <w:t>Em relação ao desenvolvimento da aplicação,</w:t>
      </w:r>
      <w:r w:rsidR="00EA4EF0">
        <w:t xml:space="preserve"> </w:t>
      </w:r>
      <w:r w:rsidR="00CD6EF0">
        <w:t xml:space="preserve">grande parte da implementação é facilitada pelos </w:t>
      </w:r>
      <w:r w:rsidR="00CD6EF0" w:rsidRPr="00CD6EF0">
        <w:rPr>
          <w:i/>
          <w:iCs/>
        </w:rPr>
        <w:t>frameworks</w:t>
      </w:r>
      <w:r w:rsidR="00CD6EF0">
        <w:t xml:space="preserve"> disponibilizados de forma nativa pela Apple. </w:t>
      </w:r>
      <w:r w:rsidR="00211661">
        <w:t xml:space="preserve">Com algumas configurações na inicialização da aplicação e </w:t>
      </w:r>
      <w:r w:rsidR="0044585A">
        <w:t xml:space="preserve">com a chamada de alguns métodos, </w:t>
      </w:r>
      <w:r w:rsidR="00A45960">
        <w:t>tem-se</w:t>
      </w:r>
      <w:r w:rsidR="0044585A">
        <w:t xml:space="preserve"> acesso </w:t>
      </w:r>
      <w:r w:rsidR="001F73DB">
        <w:t>a</w:t>
      </w:r>
      <w:r w:rsidR="0044585A">
        <w:t xml:space="preserve"> informações do sensor </w:t>
      </w:r>
      <w:proofErr w:type="spellStart"/>
      <w:r w:rsidR="0044585A">
        <w:t>LiDAR</w:t>
      </w:r>
      <w:proofErr w:type="spellEnd"/>
      <w:r w:rsidR="0044585A">
        <w:t xml:space="preserve"> como suas distâncias e mapas de </w:t>
      </w:r>
      <w:r w:rsidR="00217387">
        <w:t>profundidade</w:t>
      </w:r>
      <w:r w:rsidR="0044585A">
        <w:t xml:space="preserve">, </w:t>
      </w:r>
      <w:r w:rsidR="003C516F">
        <w:t xml:space="preserve">bem como </w:t>
      </w:r>
      <w:r w:rsidR="00987902">
        <w:t>reconhecimento do ambiente no mundo real e suas formas físicas</w:t>
      </w:r>
      <w:r w:rsidR="00A45960">
        <w:t>,</w:t>
      </w:r>
      <w:r w:rsidR="00176B19">
        <w:t xml:space="preserve"> e</w:t>
      </w:r>
      <w:r w:rsidR="00987902">
        <w:t xml:space="preserve"> </w:t>
      </w:r>
      <w:r w:rsidR="0044585A">
        <w:t xml:space="preserve">reconhecimento de objetos </w:t>
      </w:r>
      <w:r w:rsidR="003C516F">
        <w:t>utilizando um modelo de aprendizagem de máquina já treinado</w:t>
      </w:r>
      <w:r w:rsidR="00176B19">
        <w:t xml:space="preserve">. </w:t>
      </w:r>
      <w:r w:rsidR="00957FBF">
        <w:t>R</w:t>
      </w:r>
      <w:r w:rsidR="00176B19">
        <w:t xml:space="preserve">ealidade aumentada </w:t>
      </w:r>
      <w:r w:rsidR="00F0384E">
        <w:t xml:space="preserve">é um </w:t>
      </w:r>
      <w:r w:rsidR="00957FBF">
        <w:t xml:space="preserve">dos temas que recebe boa atenção </w:t>
      </w:r>
      <w:r w:rsidR="00026E88">
        <w:t>pela Apple</w:t>
      </w:r>
      <w:r w:rsidR="00F0384E">
        <w:t xml:space="preserve">, visto que </w:t>
      </w:r>
      <w:r w:rsidR="00B70CBE">
        <w:t>há uma</w:t>
      </w:r>
      <w:r w:rsidR="00F0384E">
        <w:t xml:space="preserve"> riqueza de funcionalidades </w:t>
      </w:r>
      <w:r w:rsidR="00B70CBE">
        <w:t>nesse sentido</w:t>
      </w:r>
      <w:r w:rsidR="001F73DB">
        <w:t xml:space="preserve"> encontradas</w:t>
      </w:r>
      <w:r w:rsidR="00B70CBE">
        <w:t xml:space="preserve"> </w:t>
      </w:r>
      <w:r w:rsidR="001F73DB">
        <w:t xml:space="preserve">tanto nas documentações da empresa para desenvolvedores, quanto </w:t>
      </w:r>
      <w:r w:rsidR="00400D5A">
        <w:t>na divulgação de</w:t>
      </w:r>
      <w:r w:rsidR="00684C9E">
        <w:t xml:space="preserve"> aplicações para o usuário final</w:t>
      </w:r>
      <w:r w:rsidR="00026E88">
        <w:t xml:space="preserve"> que utilizem os sensores disponíveis nos seus dispositivos</w:t>
      </w:r>
      <w:r w:rsidR="00020AB9">
        <w:t>.</w:t>
      </w:r>
    </w:p>
    <w:p w14:paraId="2DE775E7" w14:textId="77777777" w:rsidR="007D0C3F" w:rsidRPr="00CB1312" w:rsidRDefault="00EE56D8" w:rsidP="007D0C3F">
      <w:pPr>
        <w:pStyle w:val="TF-TEXTO"/>
        <w:rPr>
          <w:highlight w:val="yellow"/>
        </w:rPr>
      </w:pPr>
      <w:r w:rsidRPr="00CB1312">
        <w:rPr>
          <w:highlight w:val="yellow"/>
        </w:rPr>
        <w:t xml:space="preserve">Os testes realizados demonstram que a aplicação </w:t>
      </w:r>
      <w:r w:rsidR="00DA77E9" w:rsidRPr="00CB1312">
        <w:rPr>
          <w:highlight w:val="yellow"/>
        </w:rPr>
        <w:t>possui boa acurácia</w:t>
      </w:r>
      <w:r w:rsidR="004C614B" w:rsidRPr="00CB1312">
        <w:rPr>
          <w:highlight w:val="yellow"/>
        </w:rPr>
        <w:t xml:space="preserve"> nas informações de distâncias fornecidas pelo </w:t>
      </w:r>
      <w:proofErr w:type="spellStart"/>
      <w:r w:rsidR="004C614B" w:rsidRPr="00CB1312">
        <w:rPr>
          <w:highlight w:val="yellow"/>
        </w:rPr>
        <w:t>LiDAR</w:t>
      </w:r>
      <w:proofErr w:type="spellEnd"/>
      <w:r w:rsidR="004C614B" w:rsidRPr="00CB1312">
        <w:rPr>
          <w:highlight w:val="yellow"/>
        </w:rPr>
        <w:t xml:space="preserve">, principalmente em ambientes bem iluminados. </w:t>
      </w:r>
      <w:r w:rsidR="007D58F3" w:rsidRPr="00CB1312">
        <w:rPr>
          <w:highlight w:val="yellow"/>
        </w:rPr>
        <w:t xml:space="preserve">Mesmo que haja uma variação caso o ambiente possua pouca iluminação, as informações necessárias para evitar colisões </w:t>
      </w:r>
      <w:r w:rsidR="00940136" w:rsidRPr="00CB1312">
        <w:rPr>
          <w:highlight w:val="yellow"/>
        </w:rPr>
        <w:t xml:space="preserve">não devem ser evitadas, tendo em vista que o usuário precisa estar perto do obstáculo para que este seja detectado, e mesmo com pouca iluminação, nesse cenário a detecção ocorre sem maiores problemas. </w:t>
      </w:r>
      <w:r w:rsidR="00042CCF" w:rsidRPr="00CB1312">
        <w:rPr>
          <w:highlight w:val="yellow"/>
        </w:rPr>
        <w:t xml:space="preserve">A detecção de objetos também ocorre de forma satisfatória, mas possui o impeditivo de necessitar </w:t>
      </w:r>
      <w:r w:rsidR="009C2912" w:rsidRPr="00CB1312">
        <w:rPr>
          <w:highlight w:val="yellow"/>
        </w:rPr>
        <w:t xml:space="preserve">de boa iluminação do ambiente para funcionar, já que depende exclusivamente das imagens capturadas pela câmera para o processamento. </w:t>
      </w:r>
      <w:r w:rsidR="00907D68" w:rsidRPr="00CB1312">
        <w:rPr>
          <w:highlight w:val="yellow"/>
        </w:rPr>
        <w:t xml:space="preserve"> </w:t>
      </w:r>
    </w:p>
    <w:p w14:paraId="3CCC6C0E" w14:textId="08A85AB8" w:rsidR="007D0C3F" w:rsidRPr="00CB1312" w:rsidRDefault="0092467B" w:rsidP="007D0C3F">
      <w:pPr>
        <w:pStyle w:val="TF-TEXTO"/>
        <w:rPr>
          <w:highlight w:val="yellow"/>
        </w:rPr>
      </w:pPr>
      <w:r w:rsidRPr="00CB1312">
        <w:rPr>
          <w:highlight w:val="yellow"/>
        </w:rPr>
        <w:t xml:space="preserve">Cada objeto detectado </w:t>
      </w:r>
      <w:ins w:id="117" w:author="Dalton Solano dos Reis" w:date="2021-12-15T15:10:00Z">
        <w:r w:rsidR="00A43622">
          <w:rPr>
            <w:highlight w:val="yellow"/>
          </w:rPr>
          <w:t xml:space="preserve">a aplicação </w:t>
        </w:r>
      </w:ins>
      <w:r w:rsidRPr="00CB1312">
        <w:rPr>
          <w:highlight w:val="yellow"/>
        </w:rPr>
        <w:t>emit</w:t>
      </w:r>
      <w:ins w:id="118" w:author="Dalton Solano dos Reis" w:date="2021-12-15T15:10:00Z">
        <w:r w:rsidR="00A43622">
          <w:rPr>
            <w:highlight w:val="yellow"/>
          </w:rPr>
          <w:t>e</w:t>
        </w:r>
      </w:ins>
      <w:del w:id="119" w:author="Dalton Solano dos Reis" w:date="2021-12-15T15:10:00Z">
        <w:r w:rsidRPr="00CB1312" w:rsidDel="00A43622">
          <w:rPr>
            <w:highlight w:val="yellow"/>
          </w:rPr>
          <w:delText>ir</w:delText>
        </w:r>
      </w:del>
      <w:r w:rsidRPr="00CB1312">
        <w:rPr>
          <w:highlight w:val="yellow"/>
        </w:rPr>
        <w:t xml:space="preserve"> um som com seu respectivo nome, </w:t>
      </w:r>
      <w:r w:rsidR="00C57BEA" w:rsidRPr="00CB1312">
        <w:rPr>
          <w:highlight w:val="yellow"/>
        </w:rPr>
        <w:t>levando em conta que esse som varia de acordo com a posição do objeto</w:t>
      </w:r>
      <w:ins w:id="120" w:author="Dalton Solano dos Reis" w:date="2021-12-15T15:11:00Z">
        <w:r w:rsidR="00A43622">
          <w:rPr>
            <w:highlight w:val="yellow"/>
          </w:rPr>
          <w:t xml:space="preserve"> no mundo real</w:t>
        </w:r>
      </w:ins>
      <w:r w:rsidR="00C57BEA" w:rsidRPr="00CB1312">
        <w:rPr>
          <w:highlight w:val="yellow"/>
        </w:rPr>
        <w:t xml:space="preserve">, foi de grande auxílio na orientação do usuário para chegar </w:t>
      </w:r>
      <w:r w:rsidR="00CB1312" w:rsidRPr="00CB1312">
        <w:rPr>
          <w:highlight w:val="yellow"/>
        </w:rPr>
        <w:t>a sua respectiva localização</w:t>
      </w:r>
      <w:r w:rsidR="00C57BEA" w:rsidRPr="00CB1312">
        <w:rPr>
          <w:highlight w:val="yellow"/>
        </w:rPr>
        <w:t xml:space="preserve">. </w:t>
      </w:r>
      <w:r w:rsidR="00B72D8E" w:rsidRPr="00CB1312">
        <w:rPr>
          <w:highlight w:val="yellow"/>
        </w:rPr>
        <w:t xml:space="preserve">O ponto de atenção nesse caso fica para quando houver um ambiente com muitos objetos detectados, </w:t>
      </w:r>
      <w:r w:rsidR="00CF0280" w:rsidRPr="00CB1312">
        <w:rPr>
          <w:highlight w:val="yellow"/>
        </w:rPr>
        <w:t>tendo em vista</w:t>
      </w:r>
      <w:r w:rsidR="00B72D8E" w:rsidRPr="00CB1312">
        <w:rPr>
          <w:highlight w:val="yellow"/>
        </w:rPr>
        <w:t xml:space="preserve"> que cada objeto irá emitir um som com seu nome, o que pode deixar o usuário confuso ou com certa dificuldade para distinguir </w:t>
      </w:r>
      <w:r w:rsidR="00DB49FE" w:rsidRPr="00CB1312">
        <w:rPr>
          <w:highlight w:val="yellow"/>
        </w:rPr>
        <w:t>qual objeto está emitindo</w:t>
      </w:r>
      <w:del w:id="121" w:author="Dalton Solano dos Reis" w:date="2021-12-15T15:12:00Z">
        <w:r w:rsidR="00DB49FE" w:rsidRPr="00CB1312" w:rsidDel="00A43622">
          <w:rPr>
            <w:highlight w:val="yellow"/>
          </w:rPr>
          <w:delText xml:space="preserve"> o</w:delText>
        </w:r>
      </w:del>
      <w:r w:rsidR="00DB49FE" w:rsidRPr="00CB1312">
        <w:rPr>
          <w:highlight w:val="yellow"/>
        </w:rPr>
        <w:t>.</w:t>
      </w:r>
    </w:p>
    <w:p w14:paraId="294C596F" w14:textId="0A20558B" w:rsidR="00CA00EB" w:rsidRDefault="00CA00EB" w:rsidP="007D0C3F">
      <w:pPr>
        <w:pStyle w:val="TF-TEXTO"/>
      </w:pPr>
      <w:r w:rsidRPr="00CB1312">
        <w:rPr>
          <w:highlight w:val="yellow"/>
        </w:rPr>
        <w:t xml:space="preserve">Diante dos resultados apresentados é possível concluir que a aplicação atinge seus principais objetivos, de pesquisar formas de auxiliar a orientação de pessoas com algum tipo de deficiência visual. </w:t>
      </w:r>
      <w:r w:rsidR="00B51748" w:rsidRPr="00CB1312">
        <w:rPr>
          <w:highlight w:val="yellow"/>
        </w:rPr>
        <w:t xml:space="preserve">As orientações dadas ao usuário para evitar colisões e para encontrar objetos detectados no ambiente são satisfatórias, </w:t>
      </w:r>
      <w:r w:rsidR="00D84473" w:rsidRPr="00CB1312">
        <w:rPr>
          <w:highlight w:val="yellow"/>
        </w:rPr>
        <w:t>e podem auxiliar o usuário na execução de tais tarefas em um ambiente fechado.</w:t>
      </w:r>
    </w:p>
    <w:p w14:paraId="3796BCFC" w14:textId="02E474AD" w:rsidR="00317376" w:rsidRDefault="00BC49A4" w:rsidP="00BC49A4">
      <w:pPr>
        <w:pStyle w:val="TF-TEXTO"/>
      </w:pPr>
      <w:r>
        <w:t>Embora haja caminho para as mais diversas melhorias</w:t>
      </w:r>
      <w:r w:rsidR="00026E88">
        <w:t xml:space="preserve"> na aplicação desenvolvida</w:t>
      </w:r>
      <w:r>
        <w:t xml:space="preserve">, como melhora na performance, precisão na detecção de objetos e utilização do </w:t>
      </w:r>
      <w:proofErr w:type="spellStart"/>
      <w:r>
        <w:t>LiDAR</w:t>
      </w:r>
      <w:proofErr w:type="spellEnd"/>
      <w:r>
        <w:t xml:space="preserve"> nesse processo, a aplicação demonstra que se torna cada vez mais simples integrar a tecnologia para ajudar quem </w:t>
      </w:r>
      <w:r w:rsidR="00942D94">
        <w:t>necessita</w:t>
      </w:r>
      <w:r>
        <w:t xml:space="preserve">. </w:t>
      </w:r>
      <w:r w:rsidR="00942D94">
        <w:t>Para extensões desse trabalho propõe-se</w:t>
      </w:r>
      <w:r w:rsidR="00317376">
        <w:t>:</w:t>
      </w:r>
    </w:p>
    <w:p w14:paraId="35F1BAB1" w14:textId="0E4F6495" w:rsidR="00BC49A4" w:rsidRDefault="000E2DD9" w:rsidP="00317376">
      <w:pPr>
        <w:pStyle w:val="TF-ALNEA"/>
      </w:pPr>
      <w:r>
        <w:t>implementar validação de diferentes planos, como escadas;</w:t>
      </w:r>
    </w:p>
    <w:p w14:paraId="16D24E6C" w14:textId="5D4E803D" w:rsidR="000E2DD9" w:rsidRDefault="000E2DD9" w:rsidP="00317376">
      <w:pPr>
        <w:pStyle w:val="TF-ALNEA"/>
      </w:pPr>
      <w:r>
        <w:t>melhorar a precisão da</w:t>
      </w:r>
      <w:r w:rsidR="00F7228D">
        <w:t xml:space="preserve"> distância de um objeto detectado;</w:t>
      </w:r>
    </w:p>
    <w:p w14:paraId="279A7E3A" w14:textId="51D0C1F6" w:rsidR="00F7228D" w:rsidRDefault="0089542C" w:rsidP="00317376">
      <w:pPr>
        <w:pStyle w:val="TF-ALNEA"/>
      </w:pPr>
      <w:r>
        <w:t xml:space="preserve">utilizar também o </w:t>
      </w:r>
      <w:proofErr w:type="spellStart"/>
      <w:r>
        <w:t>LiDAR</w:t>
      </w:r>
      <w:proofErr w:type="spellEnd"/>
      <w:r>
        <w:t xml:space="preserve"> na detecção de objetos;</w:t>
      </w:r>
    </w:p>
    <w:p w14:paraId="50ADEB6F" w14:textId="03EA4DF3" w:rsidR="003426C3" w:rsidRDefault="00D54DD2" w:rsidP="00317376">
      <w:pPr>
        <w:pStyle w:val="TF-ALNEA"/>
      </w:pPr>
      <w:r>
        <w:t>utilizar alternativas para evitar que muitos objetos detectados dificultem a orientação do usuário;</w:t>
      </w:r>
    </w:p>
    <w:p w14:paraId="7136CECE" w14:textId="221B271C" w:rsidR="005E695A" w:rsidRDefault="005E695A" w:rsidP="00317376">
      <w:pPr>
        <w:pStyle w:val="TF-ALNEA"/>
      </w:pPr>
      <w:r>
        <w:t xml:space="preserve">integrar a aplicação com outro dispositivo vestível, como um </w:t>
      </w:r>
      <w:proofErr w:type="spellStart"/>
      <w:r w:rsidRPr="006956AD">
        <w:rPr>
          <w:i/>
          <w:iCs/>
        </w:rPr>
        <w:t>smartwatch</w:t>
      </w:r>
      <w:proofErr w:type="spellEnd"/>
      <w:r w:rsidR="006956AD">
        <w:rPr>
          <w:i/>
          <w:iCs/>
        </w:rPr>
        <w:t>,</w:t>
      </w:r>
      <w:r w:rsidR="006956AD">
        <w:t xml:space="preserve"> tornando mais nítido o retorno de dados e direções para o usuário;</w:t>
      </w:r>
      <w:r>
        <w:t xml:space="preserve"> </w:t>
      </w:r>
    </w:p>
    <w:p w14:paraId="06B83119" w14:textId="2E9CEC8A" w:rsidR="003300F3" w:rsidRDefault="007A1581" w:rsidP="00317376">
      <w:pPr>
        <w:pStyle w:val="TF-ALNEA"/>
      </w:pPr>
      <w:r>
        <w:t>invalidar âncoras de objetos detectados em diferentes tempos de acordo</w:t>
      </w:r>
      <w:r w:rsidR="00AA365F">
        <w:t xml:space="preserve"> com o grupo de cada objeto</w:t>
      </w:r>
      <w:r w:rsidR="006E0511">
        <w:t>, como objetos estáticos ou móveis por exemplo</w:t>
      </w:r>
      <w:r w:rsidR="00DC7A5C">
        <w:t>;</w:t>
      </w:r>
    </w:p>
    <w:p w14:paraId="552B2F5E" w14:textId="636081BA" w:rsidR="00DC7A5C" w:rsidRDefault="00DC7A5C" w:rsidP="00317376">
      <w:pPr>
        <w:pStyle w:val="TF-ALNEA"/>
      </w:pPr>
      <w:r>
        <w:t>gerar os áudios com o nome de cada objeto reconhecível pela aplicação de forma dinâmica</w:t>
      </w:r>
      <w:r w:rsidR="00B0076B">
        <w:t xml:space="preserve"> na própria aplicação</w:t>
      </w:r>
      <w:r w:rsidR="00DF0421">
        <w:t>;</w:t>
      </w:r>
    </w:p>
    <w:p w14:paraId="085DA0CA" w14:textId="4907F472" w:rsidR="00DF0421" w:rsidRDefault="00DF0421" w:rsidP="00317376">
      <w:pPr>
        <w:pStyle w:val="TF-ALNEA"/>
      </w:pPr>
      <w:r>
        <w:t>utilizar um equipamento</w:t>
      </w:r>
      <w:r w:rsidR="00CF4D3E">
        <w:t xml:space="preserve"> ou sensores do próprio aparelho</w:t>
      </w:r>
      <w:r>
        <w:t xml:space="preserve"> </w:t>
      </w:r>
      <w:r w:rsidR="00CF4D3E">
        <w:t>para</w:t>
      </w:r>
      <w:r>
        <w:t xml:space="preserve"> medir a intensidade de iluminação do ambiente</w:t>
      </w:r>
      <w:r w:rsidR="000158DB">
        <w:t xml:space="preserve"> para validar quais limites de</w:t>
      </w:r>
      <w:r w:rsidR="004B69B8">
        <w:t xml:space="preserve"> luminosidade </w:t>
      </w:r>
      <w:r w:rsidR="001963AD">
        <w:t>permitem que a aplicação continue detectando distâncias corretamente</w:t>
      </w:r>
      <w:r w:rsidR="005D2AE1">
        <w:t>;</w:t>
      </w:r>
    </w:p>
    <w:p w14:paraId="513995CD" w14:textId="40FB5CC0" w:rsidR="005D2AE1" w:rsidRDefault="005D2AE1" w:rsidP="00317376">
      <w:pPr>
        <w:pStyle w:val="TF-ALNEA"/>
      </w:pPr>
      <w:r>
        <w:t>ampliar os testes a respeito do consumo de bateria pela aplicação, comparando com o uso normal do dispositivo pelo usuário</w:t>
      </w:r>
      <w:r w:rsidR="00A40EB5">
        <w:t>.</w:t>
      </w:r>
    </w:p>
    <w:p w14:paraId="376FD652" w14:textId="4282B355" w:rsidR="00F255FC" w:rsidRDefault="00F255FC">
      <w:pPr>
        <w:pStyle w:val="TF-REFERNCIASTTULO"/>
      </w:pPr>
      <w:bookmarkStart w:id="122" w:name="_Toc419598588"/>
      <w:bookmarkStart w:id="123" w:name="_Toc420721330"/>
      <w:bookmarkStart w:id="124" w:name="_Toc420721484"/>
      <w:bookmarkStart w:id="125" w:name="_Toc420721575"/>
      <w:bookmarkStart w:id="126" w:name="_Toc420721781"/>
      <w:bookmarkStart w:id="127" w:name="_Toc420723222"/>
      <w:bookmarkStart w:id="128" w:name="_Toc482682385"/>
      <w:bookmarkStart w:id="129" w:name="_Toc54169335"/>
      <w:bookmarkStart w:id="130" w:name="_Toc96491868"/>
      <w:bookmarkStart w:id="131" w:name="_Toc511928441"/>
      <w:r>
        <w:t>Referências</w:t>
      </w:r>
      <w:bookmarkEnd w:id="122"/>
      <w:bookmarkEnd w:id="123"/>
      <w:bookmarkEnd w:id="124"/>
      <w:bookmarkEnd w:id="125"/>
      <w:bookmarkEnd w:id="126"/>
      <w:bookmarkEnd w:id="127"/>
      <w:bookmarkEnd w:id="128"/>
      <w:bookmarkEnd w:id="129"/>
      <w:bookmarkEnd w:id="130"/>
      <w:bookmarkEnd w:id="131"/>
    </w:p>
    <w:p w14:paraId="2B2694BA" w14:textId="4993D56C" w:rsidR="004B0282" w:rsidRDefault="004B0282" w:rsidP="004B0282">
      <w:pPr>
        <w:pStyle w:val="TF-REFERNCIASITEM"/>
        <w:rPr>
          <w:rFonts w:eastAsia="Arial"/>
        </w:rPr>
      </w:pPr>
      <w:r>
        <w:rPr>
          <w:rFonts w:eastAsia="Arial"/>
        </w:rPr>
        <w:t xml:space="preserve">APPLE. </w:t>
      </w:r>
      <w:proofErr w:type="spellStart"/>
      <w:r>
        <w:rPr>
          <w:rFonts w:eastAsia="Arial"/>
          <w:b/>
        </w:rPr>
        <w:t>Anchor</w:t>
      </w:r>
      <w:r w:rsidR="00866CE1">
        <w:rPr>
          <w:rFonts w:eastAsia="Arial"/>
          <w:b/>
        </w:rPr>
        <w:t>Entity</w:t>
      </w:r>
      <w:proofErr w:type="spellEnd"/>
      <w:r>
        <w:rPr>
          <w:rFonts w:eastAsia="Arial"/>
          <w:bCs/>
        </w:rPr>
        <w:t>, 2021a</w:t>
      </w:r>
      <w:r>
        <w:rPr>
          <w:rFonts w:eastAsia="Arial"/>
        </w:rPr>
        <w:t xml:space="preserve">. Disponível em: </w:t>
      </w:r>
      <w:r w:rsidR="00866CE1" w:rsidRPr="00866CE1">
        <w:rPr>
          <w:rFonts w:eastAsia="Arial"/>
        </w:rPr>
        <w:t>https://developer.apple.com/documentation/realitykit/anchorentity</w:t>
      </w:r>
      <w:r>
        <w:rPr>
          <w:rFonts w:eastAsia="Arial"/>
        </w:rPr>
        <w:t xml:space="preserve">. </w:t>
      </w:r>
      <w:r w:rsidRPr="005677DF">
        <w:rPr>
          <w:rFonts w:eastAsia="Arial"/>
        </w:rPr>
        <w:t xml:space="preserve">Acesso em: </w:t>
      </w:r>
      <w:r w:rsidR="007669DB">
        <w:rPr>
          <w:rFonts w:eastAsia="Arial"/>
        </w:rPr>
        <w:t>21</w:t>
      </w:r>
      <w:r w:rsidRPr="005677DF">
        <w:rPr>
          <w:rFonts w:eastAsia="Arial"/>
        </w:rPr>
        <w:t xml:space="preserve"> </w:t>
      </w:r>
      <w:r w:rsidR="007669DB">
        <w:rPr>
          <w:rFonts w:eastAsia="Arial"/>
        </w:rPr>
        <w:t>nov</w:t>
      </w:r>
      <w:r w:rsidRPr="005677DF">
        <w:rPr>
          <w:rFonts w:eastAsia="Arial"/>
        </w:rPr>
        <w:t>. 2021.</w:t>
      </w:r>
    </w:p>
    <w:p w14:paraId="476F7EC1" w14:textId="623BC0CE" w:rsidR="001C5D66" w:rsidRPr="001C5D66" w:rsidRDefault="001C5D66" w:rsidP="001C5D66">
      <w:pPr>
        <w:pStyle w:val="TF-REFERNCIASITEM"/>
        <w:rPr>
          <w:rFonts w:eastAsia="Arial"/>
        </w:rPr>
      </w:pPr>
      <w:r w:rsidRPr="001C5D66">
        <w:t xml:space="preserve">APPLE. </w:t>
      </w:r>
      <w:r w:rsidRPr="0088262F">
        <w:rPr>
          <w:b/>
          <w:bCs/>
        </w:rPr>
        <w:t xml:space="preserve">Apple anuncia novo </w:t>
      </w:r>
      <w:proofErr w:type="spellStart"/>
      <w:r w:rsidRPr="0088262F">
        <w:rPr>
          <w:b/>
          <w:bCs/>
        </w:rPr>
        <w:t>iPad</w:t>
      </w:r>
      <w:proofErr w:type="spellEnd"/>
      <w:r w:rsidRPr="0088262F">
        <w:rPr>
          <w:b/>
          <w:bCs/>
        </w:rPr>
        <w:t xml:space="preserve"> Pro com inovador scanner </w:t>
      </w:r>
      <w:proofErr w:type="spellStart"/>
      <w:r w:rsidRPr="0088262F">
        <w:rPr>
          <w:b/>
          <w:bCs/>
        </w:rPr>
        <w:t>LiDAR</w:t>
      </w:r>
      <w:proofErr w:type="spellEnd"/>
      <w:r w:rsidRPr="0088262F">
        <w:rPr>
          <w:b/>
          <w:bCs/>
        </w:rPr>
        <w:t xml:space="preserve"> e </w:t>
      </w:r>
      <w:proofErr w:type="spellStart"/>
      <w:r w:rsidRPr="0088262F">
        <w:rPr>
          <w:b/>
          <w:bCs/>
        </w:rPr>
        <w:t>trackpad</w:t>
      </w:r>
      <w:proofErr w:type="spellEnd"/>
      <w:r w:rsidRPr="0088262F">
        <w:rPr>
          <w:b/>
          <w:bCs/>
        </w:rPr>
        <w:t xml:space="preserve"> para uso com </w:t>
      </w:r>
      <w:proofErr w:type="spellStart"/>
      <w:r w:rsidRPr="0088262F">
        <w:rPr>
          <w:b/>
          <w:bCs/>
        </w:rPr>
        <w:t>iPadOS</w:t>
      </w:r>
      <w:proofErr w:type="spellEnd"/>
      <w:r w:rsidR="0088262F">
        <w:t>, 2</w:t>
      </w:r>
      <w:r w:rsidR="006C774F">
        <w:t>021</w:t>
      </w:r>
      <w:r w:rsidR="00D430A0">
        <w:t>b</w:t>
      </w:r>
      <w:r w:rsidRPr="001C5D66">
        <w:t>. Disponível em: https://www.apple.com/br/newsroom/2020/03/apple-unveils-new-ipad-pro-with-lidar-scanner-and-trackpad-support-in-ipados/. Acesso em: 14 dez. 2021.</w:t>
      </w:r>
    </w:p>
    <w:p w14:paraId="0CB4232C" w14:textId="2F13AD5B" w:rsidR="00A10515" w:rsidRDefault="00A10515" w:rsidP="00A10515">
      <w:pPr>
        <w:pStyle w:val="TF-REFERNCIASITEM"/>
        <w:rPr>
          <w:rFonts w:eastAsia="Arial"/>
        </w:rPr>
      </w:pPr>
      <w:r>
        <w:rPr>
          <w:rFonts w:eastAsia="Arial"/>
        </w:rPr>
        <w:t xml:space="preserve">APPLE. </w:t>
      </w:r>
      <w:proofErr w:type="spellStart"/>
      <w:r>
        <w:rPr>
          <w:rFonts w:eastAsia="Arial"/>
          <w:b/>
        </w:rPr>
        <w:t>ARKit</w:t>
      </w:r>
      <w:proofErr w:type="spellEnd"/>
      <w:r>
        <w:rPr>
          <w:rFonts w:eastAsia="Arial"/>
          <w:bCs/>
        </w:rPr>
        <w:t>, 2021</w:t>
      </w:r>
      <w:r w:rsidR="00D430A0">
        <w:rPr>
          <w:rFonts w:eastAsia="Arial"/>
          <w:bCs/>
        </w:rPr>
        <w:t>c</w:t>
      </w:r>
      <w:r>
        <w:rPr>
          <w:rFonts w:eastAsia="Arial"/>
        </w:rPr>
        <w:t xml:space="preserve">. Disponível em: https://developer.apple.com/documentation/arkit. </w:t>
      </w:r>
      <w:r w:rsidRPr="005677DF">
        <w:rPr>
          <w:rFonts w:eastAsia="Arial"/>
        </w:rPr>
        <w:t>Acesso em: 11 abr. 2021.</w:t>
      </w:r>
    </w:p>
    <w:p w14:paraId="4693D6B3" w14:textId="239AF216" w:rsidR="00905C89" w:rsidRPr="005677DF" w:rsidRDefault="00905C89" w:rsidP="00A10515">
      <w:pPr>
        <w:pStyle w:val="TF-REFERNCIASITEM"/>
        <w:rPr>
          <w:rFonts w:eastAsia="Arial"/>
        </w:rPr>
      </w:pPr>
      <w:r>
        <w:rPr>
          <w:rFonts w:eastAsia="Arial"/>
        </w:rPr>
        <w:t xml:space="preserve">APPLE. </w:t>
      </w:r>
      <w:r>
        <w:rPr>
          <w:rFonts w:eastAsia="Arial"/>
          <w:b/>
        </w:rPr>
        <w:t>Core ML</w:t>
      </w:r>
      <w:r>
        <w:rPr>
          <w:rFonts w:eastAsia="Arial"/>
          <w:bCs/>
        </w:rPr>
        <w:t>, 2021</w:t>
      </w:r>
      <w:r w:rsidR="00D430A0">
        <w:rPr>
          <w:rFonts w:eastAsia="Arial"/>
          <w:bCs/>
        </w:rPr>
        <w:t>d</w:t>
      </w:r>
      <w:r>
        <w:rPr>
          <w:rFonts w:eastAsia="Arial"/>
        </w:rPr>
        <w:t xml:space="preserve">. Disponível em: </w:t>
      </w:r>
      <w:r w:rsidRPr="00905C89">
        <w:rPr>
          <w:rFonts w:eastAsia="Arial"/>
        </w:rPr>
        <w:t>https://developer.apple.com/documentation/coreml</w:t>
      </w:r>
      <w:r>
        <w:rPr>
          <w:rFonts w:eastAsia="Arial"/>
        </w:rPr>
        <w:t xml:space="preserve">. </w:t>
      </w:r>
      <w:r w:rsidRPr="005677DF">
        <w:rPr>
          <w:rFonts w:eastAsia="Arial"/>
        </w:rPr>
        <w:t xml:space="preserve">Acesso em: </w:t>
      </w:r>
      <w:r w:rsidR="00522CD5">
        <w:rPr>
          <w:rFonts w:eastAsia="Arial"/>
        </w:rPr>
        <w:t>22</w:t>
      </w:r>
      <w:r w:rsidR="00B24395">
        <w:rPr>
          <w:rFonts w:eastAsia="Arial"/>
        </w:rPr>
        <w:t xml:space="preserve"> </w:t>
      </w:r>
      <w:r w:rsidR="00522CD5">
        <w:rPr>
          <w:rFonts w:eastAsia="Arial"/>
        </w:rPr>
        <w:t>nov</w:t>
      </w:r>
      <w:r w:rsidRPr="005677DF">
        <w:rPr>
          <w:rFonts w:eastAsia="Arial"/>
        </w:rPr>
        <w:t>. 2021.</w:t>
      </w:r>
    </w:p>
    <w:p w14:paraId="75B618A3" w14:textId="5B2F9C99" w:rsidR="00A10515" w:rsidRPr="005677DF" w:rsidRDefault="00A10515" w:rsidP="00A10515">
      <w:pPr>
        <w:pStyle w:val="TF-REFERNCIASITEM"/>
        <w:rPr>
          <w:rFonts w:eastAsia="Arial"/>
        </w:rPr>
      </w:pPr>
      <w:r>
        <w:rPr>
          <w:rFonts w:eastAsia="Arial"/>
        </w:rPr>
        <w:t xml:space="preserve">APPLE. </w:t>
      </w:r>
      <w:proofErr w:type="spellStart"/>
      <w:r>
        <w:rPr>
          <w:rFonts w:eastAsia="Arial"/>
          <w:b/>
        </w:rPr>
        <w:t>Introducing</w:t>
      </w:r>
      <w:proofErr w:type="spellEnd"/>
      <w:r>
        <w:rPr>
          <w:rFonts w:eastAsia="Arial"/>
          <w:b/>
        </w:rPr>
        <w:t xml:space="preserve"> </w:t>
      </w:r>
      <w:proofErr w:type="spellStart"/>
      <w:r>
        <w:rPr>
          <w:rFonts w:eastAsia="Arial"/>
          <w:b/>
        </w:rPr>
        <w:t>ARKit</w:t>
      </w:r>
      <w:proofErr w:type="spellEnd"/>
      <w:r>
        <w:rPr>
          <w:rFonts w:eastAsia="Arial"/>
          <w:b/>
        </w:rPr>
        <w:t xml:space="preserve"> 4</w:t>
      </w:r>
      <w:r w:rsidRPr="005677DF">
        <w:rPr>
          <w:rFonts w:eastAsia="Arial"/>
        </w:rPr>
        <w:t>, 2021</w:t>
      </w:r>
      <w:r w:rsidR="00D430A0">
        <w:rPr>
          <w:rFonts w:eastAsia="Arial"/>
        </w:rPr>
        <w:t>e</w:t>
      </w:r>
      <w:r>
        <w:rPr>
          <w:rFonts w:eastAsia="Arial"/>
        </w:rPr>
        <w:t xml:space="preserve">. Disponível em: https://developer.apple.com/augmented-reality/arkit/. </w:t>
      </w:r>
      <w:r w:rsidRPr="005677DF">
        <w:rPr>
          <w:rFonts w:eastAsia="Arial"/>
        </w:rPr>
        <w:t>Acesso em: 11 abr. 2021.</w:t>
      </w:r>
    </w:p>
    <w:p w14:paraId="65DC1442" w14:textId="20FDDA18" w:rsidR="00A10515" w:rsidRDefault="00A10515" w:rsidP="00A10515">
      <w:pPr>
        <w:pStyle w:val="TF-REFERNCIASITEM"/>
        <w:rPr>
          <w:rFonts w:eastAsia="Arial"/>
        </w:rPr>
      </w:pPr>
      <w:r w:rsidRPr="00022641">
        <w:rPr>
          <w:rFonts w:eastAsia="Arial"/>
          <w:rPrChange w:id="132" w:author="Dalton Solano dos Reis" w:date="2021-12-15T14:29:00Z">
            <w:rPr>
              <w:rFonts w:eastAsia="Arial"/>
              <w:lang w:val="en-US"/>
            </w:rPr>
          </w:rPrChange>
        </w:rPr>
        <w:lastRenderedPageBreak/>
        <w:t xml:space="preserve">APPLE. </w:t>
      </w:r>
      <w:r w:rsidRPr="00022641">
        <w:rPr>
          <w:rFonts w:eastAsia="Arial"/>
          <w:b/>
          <w:bCs/>
          <w:rPrChange w:id="133" w:author="Dalton Solano dos Reis" w:date="2021-12-15T14:29:00Z">
            <w:rPr>
              <w:rFonts w:eastAsia="Arial"/>
              <w:b/>
              <w:bCs/>
              <w:lang w:val="en-US"/>
            </w:rPr>
          </w:rPrChange>
        </w:rPr>
        <w:t>iPhone 12 Pro e iPhone 12 Pro Max</w:t>
      </w:r>
      <w:r w:rsidRPr="00022641">
        <w:rPr>
          <w:rFonts w:eastAsia="Arial"/>
          <w:rPrChange w:id="134" w:author="Dalton Solano dos Reis" w:date="2021-12-15T14:29:00Z">
            <w:rPr>
              <w:rFonts w:eastAsia="Arial"/>
              <w:lang w:val="en-US"/>
            </w:rPr>
          </w:rPrChange>
        </w:rPr>
        <w:t>, 2021</w:t>
      </w:r>
      <w:r w:rsidR="00D430A0" w:rsidRPr="00022641">
        <w:rPr>
          <w:rFonts w:eastAsia="Arial"/>
          <w:rPrChange w:id="135" w:author="Dalton Solano dos Reis" w:date="2021-12-15T14:29:00Z">
            <w:rPr>
              <w:rFonts w:eastAsia="Arial"/>
              <w:lang w:val="en-US"/>
            </w:rPr>
          </w:rPrChange>
        </w:rPr>
        <w:t>f</w:t>
      </w:r>
      <w:r w:rsidRPr="00022641">
        <w:rPr>
          <w:rFonts w:eastAsia="Arial"/>
          <w:rPrChange w:id="136" w:author="Dalton Solano dos Reis" w:date="2021-12-15T14:29:00Z">
            <w:rPr>
              <w:rFonts w:eastAsia="Arial"/>
              <w:lang w:val="en-US"/>
            </w:rPr>
          </w:rPrChange>
        </w:rPr>
        <w:t xml:space="preserve">. </w:t>
      </w:r>
      <w:r w:rsidRPr="006913FD">
        <w:rPr>
          <w:rFonts w:eastAsia="Arial"/>
        </w:rPr>
        <w:t xml:space="preserve">Disponível em: https://www.apple.com/br/iphone-12-pro/. </w:t>
      </w:r>
      <w:r w:rsidRPr="00FB0C88">
        <w:rPr>
          <w:rFonts w:eastAsia="Arial"/>
        </w:rPr>
        <w:t>Acesso em: 21 mar. 2021.</w:t>
      </w:r>
    </w:p>
    <w:p w14:paraId="20FC1C63" w14:textId="2F321A81" w:rsidR="003B04BC" w:rsidRPr="00FB0C88" w:rsidRDefault="003B04BC" w:rsidP="00A10515">
      <w:pPr>
        <w:pStyle w:val="TF-REFERNCIASITEM"/>
        <w:rPr>
          <w:rFonts w:eastAsia="Arial"/>
        </w:rPr>
      </w:pPr>
      <w:r w:rsidRPr="003B04BC">
        <w:rPr>
          <w:rFonts w:eastAsia="Arial"/>
        </w:rPr>
        <w:t xml:space="preserve">APPLE. </w:t>
      </w:r>
      <w:proofErr w:type="spellStart"/>
      <w:r w:rsidRPr="00424E7D">
        <w:rPr>
          <w:rFonts w:eastAsia="Arial"/>
          <w:b/>
          <w:bCs/>
        </w:rPr>
        <w:t>RealityKit</w:t>
      </w:r>
      <w:proofErr w:type="spellEnd"/>
      <w:r w:rsidRPr="00424E7D">
        <w:rPr>
          <w:rFonts w:eastAsia="Arial"/>
        </w:rPr>
        <w:t>, 2021</w:t>
      </w:r>
      <w:r w:rsidR="00D430A0">
        <w:rPr>
          <w:rFonts w:eastAsia="Arial"/>
        </w:rPr>
        <w:t>g</w:t>
      </w:r>
      <w:r w:rsidRPr="00424E7D">
        <w:rPr>
          <w:rFonts w:eastAsia="Arial"/>
        </w:rPr>
        <w:t xml:space="preserve">. </w:t>
      </w:r>
      <w:r w:rsidRPr="006913FD">
        <w:rPr>
          <w:rFonts w:eastAsia="Arial"/>
        </w:rPr>
        <w:t xml:space="preserve">Disponível em: </w:t>
      </w:r>
      <w:r w:rsidR="003E5DEF" w:rsidRPr="003E5DEF">
        <w:rPr>
          <w:rFonts w:eastAsia="Arial"/>
        </w:rPr>
        <w:t>https://developer.apple.com/documentation/realitykit/</w:t>
      </w:r>
      <w:r w:rsidRPr="006913FD">
        <w:rPr>
          <w:rFonts w:eastAsia="Arial"/>
        </w:rPr>
        <w:t xml:space="preserve">. </w:t>
      </w:r>
      <w:r w:rsidRPr="00FB0C88">
        <w:rPr>
          <w:rFonts w:eastAsia="Arial"/>
        </w:rPr>
        <w:t xml:space="preserve">Acesso em: </w:t>
      </w:r>
      <w:r>
        <w:rPr>
          <w:rFonts w:eastAsia="Arial"/>
        </w:rPr>
        <w:t>10</w:t>
      </w:r>
      <w:r w:rsidRPr="00FB0C88">
        <w:rPr>
          <w:rFonts w:eastAsia="Arial"/>
        </w:rPr>
        <w:t xml:space="preserve"> </w:t>
      </w:r>
      <w:r>
        <w:rPr>
          <w:rFonts w:eastAsia="Arial"/>
        </w:rPr>
        <w:t>nov</w:t>
      </w:r>
      <w:r w:rsidRPr="00FB0C88">
        <w:rPr>
          <w:rFonts w:eastAsia="Arial"/>
        </w:rPr>
        <w:t>. 2021.</w:t>
      </w:r>
    </w:p>
    <w:p w14:paraId="7DC889CD" w14:textId="10A5FDF9" w:rsidR="00FB0C88" w:rsidRPr="00366A20" w:rsidRDefault="00FB0C88" w:rsidP="00A10515">
      <w:pPr>
        <w:pStyle w:val="TF-REFERNCIASITEM"/>
        <w:rPr>
          <w:rFonts w:eastAsia="Arial"/>
          <w:lang w:val="en-US"/>
        </w:rPr>
      </w:pPr>
      <w:r w:rsidRPr="00366A20">
        <w:rPr>
          <w:rFonts w:eastAsia="Arial"/>
        </w:rPr>
        <w:t xml:space="preserve">APPLE. </w:t>
      </w:r>
      <w:proofErr w:type="spellStart"/>
      <w:r w:rsidR="00424E7D" w:rsidRPr="00424E7D">
        <w:rPr>
          <w:rFonts w:eastAsia="Arial"/>
          <w:b/>
          <w:bCs/>
        </w:rPr>
        <w:t>RealityKit</w:t>
      </w:r>
      <w:proofErr w:type="spellEnd"/>
      <w:r w:rsidR="00424E7D" w:rsidRPr="00424E7D">
        <w:rPr>
          <w:rFonts w:eastAsia="Arial"/>
          <w:b/>
          <w:bCs/>
        </w:rPr>
        <w:t xml:space="preserve"> 2 Overview</w:t>
      </w:r>
      <w:r w:rsidRPr="00424E7D">
        <w:rPr>
          <w:rFonts w:eastAsia="Arial"/>
        </w:rPr>
        <w:t>, 2021</w:t>
      </w:r>
      <w:r w:rsidR="00D430A0">
        <w:rPr>
          <w:rFonts w:eastAsia="Arial"/>
        </w:rPr>
        <w:t>h</w:t>
      </w:r>
      <w:r w:rsidRPr="00424E7D">
        <w:rPr>
          <w:rFonts w:eastAsia="Arial"/>
        </w:rPr>
        <w:t xml:space="preserve">. </w:t>
      </w:r>
      <w:r w:rsidRPr="006913FD">
        <w:rPr>
          <w:rFonts w:eastAsia="Arial"/>
        </w:rPr>
        <w:t xml:space="preserve">Disponível em: </w:t>
      </w:r>
      <w:r w:rsidR="00424E7D" w:rsidRPr="00424E7D">
        <w:rPr>
          <w:rFonts w:eastAsia="Arial"/>
        </w:rPr>
        <w:t>https://developer.apple.com/augmented-reality/realitykit/</w:t>
      </w:r>
      <w:r w:rsidRPr="006913FD">
        <w:rPr>
          <w:rFonts w:eastAsia="Arial"/>
        </w:rPr>
        <w:t xml:space="preserve">. </w:t>
      </w:r>
      <w:proofErr w:type="spellStart"/>
      <w:r w:rsidRPr="00366A20">
        <w:rPr>
          <w:rFonts w:eastAsia="Arial"/>
          <w:lang w:val="en-US"/>
        </w:rPr>
        <w:t>Acesso</w:t>
      </w:r>
      <w:proofErr w:type="spellEnd"/>
      <w:r w:rsidRPr="00366A20">
        <w:rPr>
          <w:rFonts w:eastAsia="Arial"/>
          <w:lang w:val="en-US"/>
        </w:rPr>
        <w:t xml:space="preserve"> </w:t>
      </w:r>
      <w:proofErr w:type="spellStart"/>
      <w:r w:rsidRPr="00366A20">
        <w:rPr>
          <w:rFonts w:eastAsia="Arial"/>
          <w:lang w:val="en-US"/>
        </w:rPr>
        <w:t>em</w:t>
      </w:r>
      <w:proofErr w:type="spellEnd"/>
      <w:r w:rsidRPr="00366A20">
        <w:rPr>
          <w:rFonts w:eastAsia="Arial"/>
          <w:lang w:val="en-US"/>
        </w:rPr>
        <w:t xml:space="preserve">: </w:t>
      </w:r>
      <w:r w:rsidR="00424E7D" w:rsidRPr="00366A20">
        <w:rPr>
          <w:rFonts w:eastAsia="Arial"/>
          <w:lang w:val="en-US"/>
        </w:rPr>
        <w:t>10</w:t>
      </w:r>
      <w:r w:rsidRPr="00366A20">
        <w:rPr>
          <w:rFonts w:eastAsia="Arial"/>
          <w:lang w:val="en-US"/>
        </w:rPr>
        <w:t xml:space="preserve"> </w:t>
      </w:r>
      <w:proofErr w:type="spellStart"/>
      <w:r w:rsidR="00424E7D" w:rsidRPr="00366A20">
        <w:rPr>
          <w:rFonts w:eastAsia="Arial"/>
          <w:lang w:val="en-US"/>
        </w:rPr>
        <w:t>nov</w:t>
      </w:r>
      <w:r w:rsidRPr="00366A20">
        <w:rPr>
          <w:rFonts w:eastAsia="Arial"/>
          <w:lang w:val="en-US"/>
        </w:rPr>
        <w:t>.</w:t>
      </w:r>
      <w:proofErr w:type="spellEnd"/>
      <w:r w:rsidRPr="00366A20">
        <w:rPr>
          <w:rFonts w:eastAsia="Arial"/>
          <w:lang w:val="en-US"/>
        </w:rPr>
        <w:t xml:space="preserve"> 2021.</w:t>
      </w:r>
    </w:p>
    <w:p w14:paraId="4702094F" w14:textId="2985B7CD" w:rsidR="00A10515" w:rsidRPr="005677DF" w:rsidRDefault="00A10515" w:rsidP="00A10515">
      <w:pPr>
        <w:pStyle w:val="TF-REFERNCIASITEM"/>
        <w:rPr>
          <w:rFonts w:eastAsia="Arial"/>
          <w:lang w:val="en-US"/>
        </w:rPr>
      </w:pPr>
      <w:r w:rsidRPr="00D11358">
        <w:rPr>
          <w:rFonts w:eastAsia="Arial"/>
          <w:lang w:val="en-US"/>
        </w:rPr>
        <w:t>APPLE.</w:t>
      </w:r>
      <w:r w:rsidRPr="00D11358">
        <w:rPr>
          <w:lang w:val="en-US"/>
        </w:rPr>
        <w:t xml:space="preserve"> </w:t>
      </w:r>
      <w:r w:rsidRPr="00D11358">
        <w:rPr>
          <w:rFonts w:eastAsia="Arial"/>
          <w:b/>
          <w:bCs/>
          <w:lang w:val="en-US"/>
        </w:rPr>
        <w:t>Visualizing and Interacting with a Reconstructed Scene</w:t>
      </w:r>
      <w:r>
        <w:rPr>
          <w:rFonts w:eastAsia="Arial"/>
          <w:lang w:val="en-US"/>
        </w:rPr>
        <w:t>, 2021</w:t>
      </w:r>
      <w:r w:rsidR="006C774F">
        <w:rPr>
          <w:rFonts w:eastAsia="Arial"/>
          <w:lang w:val="en-US"/>
        </w:rPr>
        <w:t>i</w:t>
      </w:r>
      <w:r w:rsidRPr="00D11358">
        <w:rPr>
          <w:rFonts w:eastAsia="Arial"/>
          <w:lang w:val="en-US"/>
        </w:rPr>
        <w:t xml:space="preserve">. </w:t>
      </w:r>
      <w:r>
        <w:rPr>
          <w:rFonts w:eastAsia="Arial"/>
        </w:rPr>
        <w:t xml:space="preserve">Disponível em: https://developer.apple.com/documentation/arkit/content_anchors/visualizing_and_interacting_with_a_reconstructed_scene. </w:t>
      </w:r>
      <w:proofErr w:type="spellStart"/>
      <w:r w:rsidRPr="005677DF">
        <w:rPr>
          <w:rFonts w:eastAsia="Arial"/>
          <w:lang w:val="en-US"/>
        </w:rPr>
        <w:t>Acesso</w:t>
      </w:r>
      <w:proofErr w:type="spellEnd"/>
      <w:r w:rsidRPr="005677DF">
        <w:rPr>
          <w:rFonts w:eastAsia="Arial"/>
          <w:lang w:val="en-US"/>
        </w:rPr>
        <w:t xml:space="preserve"> </w:t>
      </w:r>
      <w:proofErr w:type="spellStart"/>
      <w:r w:rsidRPr="005677DF">
        <w:rPr>
          <w:rFonts w:eastAsia="Arial"/>
          <w:lang w:val="en-US"/>
        </w:rPr>
        <w:t>em</w:t>
      </w:r>
      <w:proofErr w:type="spellEnd"/>
      <w:r w:rsidRPr="005677DF">
        <w:rPr>
          <w:rFonts w:eastAsia="Arial"/>
          <w:lang w:val="en-US"/>
        </w:rPr>
        <w:t>: 11 abr. 2021.</w:t>
      </w:r>
    </w:p>
    <w:p w14:paraId="342BF3AB" w14:textId="77777777" w:rsidR="00A10515" w:rsidRPr="00A10515" w:rsidRDefault="00A10515" w:rsidP="00A10515">
      <w:pPr>
        <w:pStyle w:val="TF-REFERNCIASITEM"/>
        <w:rPr>
          <w:rFonts w:eastAsia="Arial"/>
          <w:lang w:val="en-US"/>
        </w:rPr>
      </w:pPr>
      <w:r w:rsidRPr="005677DF">
        <w:rPr>
          <w:rFonts w:eastAsia="Arial"/>
          <w:lang w:val="en-US"/>
        </w:rPr>
        <w:t xml:space="preserve">BAI, J. </w:t>
      </w:r>
      <w:r w:rsidRPr="005677DF">
        <w:rPr>
          <w:rFonts w:eastAsia="Arial"/>
          <w:i/>
          <w:iCs/>
          <w:lang w:val="en-US"/>
        </w:rPr>
        <w:t>et al</w:t>
      </w:r>
      <w:r w:rsidRPr="005677DF">
        <w:rPr>
          <w:rFonts w:eastAsia="Arial"/>
          <w:lang w:val="en-US"/>
        </w:rPr>
        <w:t xml:space="preserve">. Wearable Travel Aid for Environment Perception and Navigation of Visually Impaired People. </w:t>
      </w:r>
      <w:proofErr w:type="spellStart"/>
      <w:r w:rsidRPr="000F6D3B">
        <w:rPr>
          <w:rFonts w:eastAsia="Arial"/>
          <w:b/>
          <w:bCs/>
        </w:rPr>
        <w:t>Electronics</w:t>
      </w:r>
      <w:proofErr w:type="spellEnd"/>
      <w:r w:rsidRPr="000F6D3B">
        <w:rPr>
          <w:rFonts w:eastAsia="Arial"/>
        </w:rPr>
        <w:t xml:space="preserve">, [S.L.], v. 8, n. 6, p. 697, 20 jun. 2019. </w:t>
      </w:r>
      <w:r w:rsidRPr="00D752E4">
        <w:rPr>
          <w:rFonts w:eastAsia="Arial"/>
        </w:rPr>
        <w:t xml:space="preserve">MDPI AG. </w:t>
      </w:r>
      <w:r w:rsidRPr="00D03DBA">
        <w:rPr>
          <w:rFonts w:eastAsia="Arial"/>
        </w:rPr>
        <w:t xml:space="preserve">Disponível em: </w:t>
      </w:r>
      <w:r w:rsidRPr="001E47F7">
        <w:rPr>
          <w:rFonts w:eastAsia="Arial"/>
        </w:rPr>
        <w:t xml:space="preserve">http://dx.doi.org/10.3390/electronics8060697. </w:t>
      </w:r>
      <w:proofErr w:type="spellStart"/>
      <w:r w:rsidRPr="00A10515">
        <w:rPr>
          <w:rFonts w:eastAsia="Arial"/>
          <w:lang w:val="en-US"/>
        </w:rPr>
        <w:t>Acesso</w:t>
      </w:r>
      <w:proofErr w:type="spellEnd"/>
      <w:r w:rsidRPr="00A10515">
        <w:rPr>
          <w:rFonts w:eastAsia="Arial"/>
          <w:lang w:val="en-US"/>
        </w:rPr>
        <w:t xml:space="preserve"> </w:t>
      </w:r>
      <w:proofErr w:type="spellStart"/>
      <w:r w:rsidRPr="00A10515">
        <w:rPr>
          <w:rFonts w:eastAsia="Arial"/>
          <w:lang w:val="en-US"/>
        </w:rPr>
        <w:t>em</w:t>
      </w:r>
      <w:proofErr w:type="spellEnd"/>
      <w:r w:rsidRPr="00A10515">
        <w:rPr>
          <w:rFonts w:eastAsia="Arial"/>
          <w:lang w:val="en-US"/>
        </w:rPr>
        <w:t>: 13 mar. 2021.</w:t>
      </w:r>
    </w:p>
    <w:p w14:paraId="152FA40A" w14:textId="77777777" w:rsidR="00A10515" w:rsidRPr="00C20309" w:rsidRDefault="00A10515" w:rsidP="00A10515">
      <w:pPr>
        <w:pStyle w:val="TF-REFERNCIASITEM"/>
        <w:rPr>
          <w:rFonts w:eastAsia="Arial"/>
          <w:lang w:val="en-US"/>
        </w:rPr>
      </w:pPr>
      <w:r w:rsidRPr="00D11358">
        <w:rPr>
          <w:rFonts w:eastAsia="Arial"/>
          <w:lang w:val="en-US"/>
        </w:rPr>
        <w:t xml:space="preserve">BOURNE, R. Causes of blindness and vision impairment in 2020 and trends over 30 years, and prevalence of avoidable blindness in relation to VISION 2020: the Right to Sight: an analysis for the Global Burden of Disease Study. </w:t>
      </w:r>
      <w:r w:rsidRPr="00D11358">
        <w:rPr>
          <w:rFonts w:eastAsia="Arial"/>
          <w:b/>
          <w:lang w:val="en-US"/>
        </w:rPr>
        <w:t>Lancet Global Health</w:t>
      </w:r>
      <w:r w:rsidRPr="00D11358">
        <w:rPr>
          <w:rFonts w:eastAsia="Arial"/>
          <w:lang w:val="en-US"/>
        </w:rPr>
        <w:t xml:space="preserve">, Anglia Ruskin University, v. 9, n. 2, p. 144-160, </w:t>
      </w:r>
      <w:proofErr w:type="spellStart"/>
      <w:r w:rsidRPr="00D11358">
        <w:rPr>
          <w:rFonts w:eastAsia="Arial"/>
          <w:lang w:val="en-US"/>
        </w:rPr>
        <w:t>fev</w:t>
      </w:r>
      <w:proofErr w:type="spellEnd"/>
      <w:r w:rsidRPr="00D11358">
        <w:rPr>
          <w:rFonts w:eastAsia="Arial"/>
          <w:lang w:val="en-US"/>
        </w:rPr>
        <w:t xml:space="preserve">./2021. </w:t>
      </w:r>
      <w:r>
        <w:rPr>
          <w:rFonts w:eastAsia="Arial"/>
        </w:rPr>
        <w:t xml:space="preserve">Disponível em: https://www.thelancet.com/journals/langlo/article/PIIS2214-109X(20)30489-7/fulltext. </w:t>
      </w:r>
      <w:proofErr w:type="spellStart"/>
      <w:r w:rsidRPr="00C20309">
        <w:rPr>
          <w:rFonts w:eastAsia="Arial"/>
          <w:lang w:val="en-US"/>
        </w:rPr>
        <w:t>Acesso</w:t>
      </w:r>
      <w:proofErr w:type="spellEnd"/>
      <w:r w:rsidRPr="00C20309">
        <w:rPr>
          <w:rFonts w:eastAsia="Arial"/>
          <w:lang w:val="en-US"/>
        </w:rPr>
        <w:t xml:space="preserve"> </w:t>
      </w:r>
      <w:proofErr w:type="spellStart"/>
      <w:r w:rsidRPr="00C20309">
        <w:rPr>
          <w:rFonts w:eastAsia="Arial"/>
          <w:lang w:val="en-US"/>
        </w:rPr>
        <w:t>em</w:t>
      </w:r>
      <w:proofErr w:type="spellEnd"/>
      <w:r w:rsidRPr="00C20309">
        <w:rPr>
          <w:rFonts w:eastAsia="Arial"/>
          <w:lang w:val="en-US"/>
        </w:rPr>
        <w:t>: 21 mar. 2021.</w:t>
      </w:r>
    </w:p>
    <w:p w14:paraId="288D4224" w14:textId="5BDC68F4" w:rsidR="00A10515" w:rsidRDefault="00A10515" w:rsidP="00A10515">
      <w:pPr>
        <w:pStyle w:val="TF-REFERNCIASITEM"/>
        <w:rPr>
          <w:rFonts w:eastAsia="Arial"/>
        </w:rPr>
      </w:pPr>
      <w:r w:rsidRPr="00D11358">
        <w:rPr>
          <w:rFonts w:eastAsia="Arial"/>
          <w:lang w:val="en-US"/>
        </w:rPr>
        <w:t xml:space="preserve">BRUNES, </w:t>
      </w:r>
      <w:r>
        <w:rPr>
          <w:rFonts w:eastAsia="Arial"/>
          <w:lang w:val="en-US"/>
        </w:rPr>
        <w:t>A.</w:t>
      </w:r>
      <w:r w:rsidRPr="00D11358">
        <w:rPr>
          <w:rFonts w:eastAsia="Arial"/>
          <w:lang w:val="en-US"/>
        </w:rPr>
        <w:t xml:space="preserve">; HANSEN, </w:t>
      </w:r>
      <w:r>
        <w:rPr>
          <w:rFonts w:eastAsia="Arial"/>
          <w:lang w:val="en-US"/>
        </w:rPr>
        <w:t>M.</w:t>
      </w:r>
      <w:r w:rsidRPr="00D11358">
        <w:rPr>
          <w:rFonts w:eastAsia="Arial"/>
          <w:lang w:val="en-US"/>
        </w:rPr>
        <w:t xml:space="preserve">; HEIR, </w:t>
      </w:r>
      <w:r>
        <w:rPr>
          <w:rFonts w:eastAsia="Arial"/>
          <w:lang w:val="en-US"/>
        </w:rPr>
        <w:t>T</w:t>
      </w:r>
      <w:r w:rsidRPr="00D11358">
        <w:rPr>
          <w:rFonts w:eastAsia="Arial"/>
          <w:lang w:val="en-US"/>
        </w:rPr>
        <w:t xml:space="preserve">. Loneliness among adults with visual impairment: prevalence, associated factors, and relationship to life satisfaction. </w:t>
      </w:r>
      <w:r w:rsidRPr="00D11358">
        <w:rPr>
          <w:rFonts w:eastAsia="Arial"/>
          <w:b/>
          <w:lang w:val="en-US"/>
        </w:rPr>
        <w:t>BMC Public Health</w:t>
      </w:r>
      <w:r w:rsidRPr="00D11358">
        <w:rPr>
          <w:rFonts w:eastAsia="Arial"/>
          <w:lang w:val="en-US"/>
        </w:rPr>
        <w:t xml:space="preserve">, Health Qual Life Outcomes, v.19, n. 17, </w:t>
      </w:r>
      <w:proofErr w:type="spellStart"/>
      <w:r w:rsidRPr="00D11358">
        <w:rPr>
          <w:rFonts w:eastAsia="Arial"/>
          <w:lang w:val="en-US"/>
        </w:rPr>
        <w:t>fev</w:t>
      </w:r>
      <w:proofErr w:type="spellEnd"/>
      <w:r w:rsidRPr="00D11358">
        <w:rPr>
          <w:rFonts w:eastAsia="Arial"/>
          <w:lang w:val="en-US"/>
        </w:rPr>
        <w:t>.</w:t>
      </w:r>
      <w:r>
        <w:rPr>
          <w:rFonts w:eastAsia="Arial"/>
          <w:lang w:val="en-US"/>
        </w:rPr>
        <w:t xml:space="preserve"> </w:t>
      </w:r>
      <w:r w:rsidRPr="00D11358">
        <w:rPr>
          <w:rFonts w:eastAsia="Arial"/>
          <w:lang w:val="en-US"/>
        </w:rPr>
        <w:t xml:space="preserve">2019. </w:t>
      </w:r>
      <w:r>
        <w:rPr>
          <w:rFonts w:eastAsia="Arial"/>
        </w:rPr>
        <w:t>Disponível em: https://hqlo.biomedcentral.com/articles/10.1186/s12955-019-1096-y. Acesso em: 21 mar. 2021.</w:t>
      </w:r>
    </w:p>
    <w:p w14:paraId="4E2F151A" w14:textId="77777777" w:rsidR="00A10515" w:rsidRPr="00FB0C88" w:rsidRDefault="00A10515" w:rsidP="00A10515">
      <w:pPr>
        <w:pStyle w:val="TF-REFERNCIASITEM"/>
      </w:pPr>
      <w:r w:rsidRPr="00FB0C88">
        <w:rPr>
          <w:lang w:val="en-US"/>
        </w:rPr>
        <w:t xml:space="preserve">EVERYPOINT. </w:t>
      </w:r>
      <w:proofErr w:type="spellStart"/>
      <w:r w:rsidRPr="004B4E11">
        <w:rPr>
          <w:lang w:val="en-US"/>
        </w:rPr>
        <w:t>EveryPoint</w:t>
      </w:r>
      <w:proofErr w:type="spellEnd"/>
      <w:r w:rsidRPr="004B4E11">
        <w:rPr>
          <w:lang w:val="en-US"/>
        </w:rPr>
        <w:t xml:space="preserve"> Gets Hands-On with Apple’s New Lidar Sensor.</w:t>
      </w:r>
      <w:r>
        <w:rPr>
          <w:b/>
          <w:bCs/>
          <w:lang w:val="en-US"/>
        </w:rPr>
        <w:t xml:space="preserve"> </w:t>
      </w:r>
      <w:proofErr w:type="spellStart"/>
      <w:r w:rsidRPr="005677DF">
        <w:rPr>
          <w:b/>
          <w:bCs/>
        </w:rPr>
        <w:t>EveryPoint</w:t>
      </w:r>
      <w:proofErr w:type="spellEnd"/>
      <w:r w:rsidRPr="005677DF">
        <w:rPr>
          <w:b/>
          <w:bCs/>
        </w:rPr>
        <w:t xml:space="preserve">, </w:t>
      </w:r>
      <w:r w:rsidRPr="005677DF">
        <w:t>2020</w:t>
      </w:r>
      <w:r w:rsidRPr="005677DF">
        <w:rPr>
          <w:b/>
          <w:bCs/>
        </w:rPr>
        <w:t xml:space="preserve">. </w:t>
      </w:r>
      <w:r w:rsidRPr="00000715">
        <w:t>Disponível em: https://everypoint.medium.com/everypoint-gets-hands-on-with-apples-new-lidar-sensor-44eeb38db579</w:t>
      </w:r>
      <w:r>
        <w:t xml:space="preserve">. </w:t>
      </w:r>
      <w:r w:rsidRPr="00FB0C88">
        <w:t>Acesso em: 12 abr. 2021.</w:t>
      </w:r>
    </w:p>
    <w:p w14:paraId="3CC904A6" w14:textId="77777777" w:rsidR="00A10515" w:rsidRDefault="00A10515" w:rsidP="00A10515">
      <w:pPr>
        <w:pStyle w:val="TF-REFERNCIASITEM"/>
        <w:rPr>
          <w:rFonts w:eastAsia="Arial"/>
          <w:lang w:val="en-US"/>
        </w:rPr>
      </w:pPr>
      <w:r w:rsidRPr="001524DF">
        <w:rPr>
          <w:rFonts w:eastAsia="Arial"/>
        </w:rPr>
        <w:t xml:space="preserve">GREGERSEN, E. </w:t>
      </w:r>
      <w:r w:rsidRPr="001524DF">
        <w:rPr>
          <w:rFonts w:eastAsia="Arial"/>
          <w:bCs/>
        </w:rPr>
        <w:t>Lidar</w:t>
      </w:r>
      <w:r w:rsidRPr="005677DF">
        <w:rPr>
          <w:rFonts w:eastAsia="Arial"/>
        </w:rPr>
        <w:t xml:space="preserve">. </w:t>
      </w:r>
      <w:proofErr w:type="spellStart"/>
      <w:r w:rsidRPr="005677DF">
        <w:rPr>
          <w:rFonts w:eastAsia="Arial"/>
          <w:b/>
          <w:bCs/>
        </w:rPr>
        <w:t>Encyclopedia</w:t>
      </w:r>
      <w:proofErr w:type="spellEnd"/>
      <w:r w:rsidRPr="005677DF">
        <w:rPr>
          <w:rFonts w:eastAsia="Arial"/>
          <w:b/>
          <w:bCs/>
        </w:rPr>
        <w:t xml:space="preserve"> </w:t>
      </w:r>
      <w:proofErr w:type="spellStart"/>
      <w:r w:rsidRPr="005677DF">
        <w:rPr>
          <w:rFonts w:eastAsia="Arial"/>
          <w:b/>
          <w:bCs/>
        </w:rPr>
        <w:t>Britannica</w:t>
      </w:r>
      <w:proofErr w:type="spellEnd"/>
      <w:r w:rsidRPr="005677DF">
        <w:rPr>
          <w:rFonts w:eastAsia="Arial"/>
        </w:rPr>
        <w:t>, 2016</w:t>
      </w:r>
      <w:r w:rsidRPr="001524DF">
        <w:rPr>
          <w:rFonts w:eastAsia="Arial"/>
        </w:rPr>
        <w:t xml:space="preserve">. Disponível em: https://www.britannica.com/technology/lidar. </w:t>
      </w:r>
      <w:proofErr w:type="spellStart"/>
      <w:r w:rsidRPr="001524DF">
        <w:rPr>
          <w:rFonts w:eastAsia="Arial"/>
          <w:lang w:val="en-US"/>
        </w:rPr>
        <w:t>Acesso</w:t>
      </w:r>
      <w:proofErr w:type="spellEnd"/>
      <w:r w:rsidRPr="001524DF">
        <w:rPr>
          <w:rFonts w:eastAsia="Arial"/>
          <w:lang w:val="en-US"/>
        </w:rPr>
        <w:t xml:space="preserve"> </w:t>
      </w:r>
      <w:proofErr w:type="spellStart"/>
      <w:r w:rsidRPr="001524DF">
        <w:rPr>
          <w:rFonts w:eastAsia="Arial"/>
          <w:lang w:val="en-US"/>
        </w:rPr>
        <w:t>em</w:t>
      </w:r>
      <w:proofErr w:type="spellEnd"/>
      <w:r w:rsidRPr="001524DF">
        <w:rPr>
          <w:rFonts w:eastAsia="Arial"/>
          <w:lang w:val="en-US"/>
        </w:rPr>
        <w:t>: 11 abr. 2021.</w:t>
      </w:r>
    </w:p>
    <w:p w14:paraId="2FCBE341" w14:textId="0DED4867" w:rsidR="0097205C" w:rsidRDefault="0097205C" w:rsidP="00A10515">
      <w:pPr>
        <w:pStyle w:val="TF-REFERNCIASITEM"/>
        <w:rPr>
          <w:rFonts w:eastAsia="Arial"/>
        </w:rPr>
      </w:pPr>
      <w:r w:rsidRPr="0097205C">
        <w:rPr>
          <w:rFonts w:eastAsia="Arial"/>
          <w:lang w:val="en-US"/>
        </w:rPr>
        <w:t xml:space="preserve">JIANG, Rui; LIN, Qian; QU, </w:t>
      </w:r>
      <w:proofErr w:type="spellStart"/>
      <w:r w:rsidRPr="0097205C">
        <w:rPr>
          <w:rFonts w:eastAsia="Arial"/>
          <w:lang w:val="en-US"/>
        </w:rPr>
        <w:t>Shuhui</w:t>
      </w:r>
      <w:proofErr w:type="spellEnd"/>
      <w:r w:rsidRPr="0097205C">
        <w:rPr>
          <w:rFonts w:eastAsia="Arial"/>
          <w:lang w:val="en-US"/>
        </w:rPr>
        <w:t xml:space="preserve">. </w:t>
      </w:r>
      <w:r w:rsidRPr="0097205C">
        <w:rPr>
          <w:rFonts w:eastAsia="Arial"/>
          <w:b/>
          <w:bCs/>
          <w:lang w:val="en-US"/>
        </w:rPr>
        <w:t>Let Blind People See: Real-Time Visual Recognition with Results Converted to 3D Audio</w:t>
      </w:r>
      <w:r w:rsidRPr="0097205C">
        <w:rPr>
          <w:rFonts w:eastAsia="Arial"/>
          <w:lang w:val="en-US"/>
        </w:rPr>
        <w:t xml:space="preserve">. </w:t>
      </w:r>
      <w:proofErr w:type="spellStart"/>
      <w:r w:rsidRPr="0097205C">
        <w:rPr>
          <w:rFonts w:eastAsia="Arial"/>
        </w:rPr>
        <w:t>Palo</w:t>
      </w:r>
      <w:proofErr w:type="spellEnd"/>
      <w:r w:rsidRPr="0097205C">
        <w:rPr>
          <w:rFonts w:eastAsia="Arial"/>
        </w:rPr>
        <w:t xml:space="preserve"> Alto: Stanford </w:t>
      </w:r>
      <w:proofErr w:type="spellStart"/>
      <w:r w:rsidRPr="0097205C">
        <w:rPr>
          <w:rFonts w:eastAsia="Arial"/>
        </w:rPr>
        <w:t>University</w:t>
      </w:r>
      <w:proofErr w:type="spellEnd"/>
      <w:r w:rsidRPr="0097205C">
        <w:rPr>
          <w:rFonts w:eastAsia="Arial"/>
        </w:rPr>
        <w:t>, 2016. 7 p. Disponível em: http://cs231n.stanford.edu/reports/2016/pdfs/218_Report.pdf. Acesso em: 13 mar. 2021.</w:t>
      </w:r>
    </w:p>
    <w:p w14:paraId="63F9AD5F" w14:textId="2149F6A7" w:rsidR="000C1D9E" w:rsidRDefault="00F03736" w:rsidP="00A10515">
      <w:pPr>
        <w:pStyle w:val="TF-REFERNCIASITEM"/>
        <w:rPr>
          <w:rFonts w:eastAsia="Arial"/>
        </w:rPr>
      </w:pPr>
      <w:r w:rsidRPr="00EA589B">
        <w:rPr>
          <w:rFonts w:eastAsia="Arial"/>
          <w:lang w:val="en-US"/>
        </w:rPr>
        <w:t xml:space="preserve">LARSSON, </w:t>
      </w:r>
      <w:proofErr w:type="spellStart"/>
      <w:r w:rsidRPr="00EA589B">
        <w:rPr>
          <w:rFonts w:eastAsia="Arial"/>
          <w:lang w:val="en-US"/>
        </w:rPr>
        <w:t>Niklas</w:t>
      </w:r>
      <w:proofErr w:type="spellEnd"/>
      <w:r w:rsidRPr="00EA589B">
        <w:rPr>
          <w:rFonts w:eastAsia="Arial"/>
          <w:lang w:val="en-US"/>
        </w:rPr>
        <w:t xml:space="preserve">; RUNESSON, Hampus. </w:t>
      </w:r>
      <w:r w:rsidRPr="00EA589B">
        <w:rPr>
          <w:rFonts w:eastAsia="Arial"/>
          <w:b/>
          <w:bCs/>
          <w:lang w:val="en-US"/>
        </w:rPr>
        <w:t xml:space="preserve">A study on the use of </w:t>
      </w:r>
      <w:proofErr w:type="spellStart"/>
      <w:r w:rsidRPr="00EA589B">
        <w:rPr>
          <w:rFonts w:eastAsia="Arial"/>
          <w:b/>
          <w:bCs/>
          <w:lang w:val="en-US"/>
        </w:rPr>
        <w:t>ARKit</w:t>
      </w:r>
      <w:proofErr w:type="spellEnd"/>
      <w:r w:rsidRPr="00EA589B">
        <w:rPr>
          <w:rFonts w:eastAsia="Arial"/>
          <w:b/>
          <w:bCs/>
          <w:lang w:val="en-US"/>
        </w:rPr>
        <w:t xml:space="preserve"> to extract and geo-reference floor plans</w:t>
      </w:r>
      <w:r w:rsidRPr="00EA589B">
        <w:rPr>
          <w:rFonts w:eastAsia="Arial"/>
          <w:lang w:val="en-US"/>
        </w:rPr>
        <w:t xml:space="preserve">. </w:t>
      </w:r>
      <w:r w:rsidRPr="00F03736">
        <w:rPr>
          <w:rFonts w:eastAsia="Arial"/>
        </w:rPr>
        <w:t>2021. 59 f. Tese (</w:t>
      </w:r>
      <w:r w:rsidRPr="00366A20">
        <w:rPr>
          <w:rFonts w:eastAsia="Arial"/>
        </w:rPr>
        <w:t>Mestrado</w:t>
      </w:r>
      <w:r w:rsidRPr="00F03736">
        <w:rPr>
          <w:rFonts w:eastAsia="Arial"/>
        </w:rPr>
        <w:t xml:space="preserve">) - Curso de </w:t>
      </w:r>
      <w:r w:rsidR="00915E8C">
        <w:rPr>
          <w:rFonts w:eastAsia="Arial"/>
        </w:rPr>
        <w:t>Tecnologia da Informação</w:t>
      </w:r>
      <w:r w:rsidRPr="00F03736">
        <w:rPr>
          <w:rFonts w:eastAsia="Arial"/>
        </w:rPr>
        <w:t xml:space="preserve">, </w:t>
      </w:r>
      <w:proofErr w:type="spellStart"/>
      <w:r w:rsidRPr="00F03736">
        <w:rPr>
          <w:rFonts w:eastAsia="Arial"/>
        </w:rPr>
        <w:t>Department</w:t>
      </w:r>
      <w:proofErr w:type="spellEnd"/>
      <w:r w:rsidRPr="00F03736">
        <w:rPr>
          <w:rFonts w:eastAsia="Arial"/>
        </w:rPr>
        <w:t xml:space="preserve"> </w:t>
      </w:r>
      <w:proofErr w:type="spellStart"/>
      <w:r w:rsidRPr="00F03736">
        <w:rPr>
          <w:rFonts w:eastAsia="Arial"/>
        </w:rPr>
        <w:t>Of</w:t>
      </w:r>
      <w:proofErr w:type="spellEnd"/>
      <w:r w:rsidRPr="00F03736">
        <w:rPr>
          <w:rFonts w:eastAsia="Arial"/>
        </w:rPr>
        <w:t xml:space="preserve"> Computer </w:t>
      </w:r>
      <w:proofErr w:type="spellStart"/>
      <w:r w:rsidRPr="00F03736">
        <w:rPr>
          <w:rFonts w:eastAsia="Arial"/>
        </w:rPr>
        <w:t>And</w:t>
      </w:r>
      <w:proofErr w:type="spellEnd"/>
      <w:r w:rsidRPr="00F03736">
        <w:rPr>
          <w:rFonts w:eastAsia="Arial"/>
        </w:rPr>
        <w:t xml:space="preserve"> </w:t>
      </w:r>
      <w:proofErr w:type="spellStart"/>
      <w:r w:rsidRPr="00F03736">
        <w:rPr>
          <w:rFonts w:eastAsia="Arial"/>
        </w:rPr>
        <w:t>Information</w:t>
      </w:r>
      <w:proofErr w:type="spellEnd"/>
      <w:r w:rsidRPr="00F03736">
        <w:rPr>
          <w:rFonts w:eastAsia="Arial"/>
        </w:rPr>
        <w:t xml:space="preserve"> Science, </w:t>
      </w:r>
      <w:proofErr w:type="spellStart"/>
      <w:r w:rsidRPr="00F03736">
        <w:rPr>
          <w:rFonts w:eastAsia="Arial"/>
        </w:rPr>
        <w:t>Linköpings</w:t>
      </w:r>
      <w:proofErr w:type="spellEnd"/>
      <w:r w:rsidRPr="00F03736">
        <w:rPr>
          <w:rFonts w:eastAsia="Arial"/>
        </w:rPr>
        <w:t xml:space="preserve"> </w:t>
      </w:r>
      <w:proofErr w:type="spellStart"/>
      <w:r w:rsidRPr="00F03736">
        <w:rPr>
          <w:rFonts w:eastAsia="Arial"/>
        </w:rPr>
        <w:t>Universitet</w:t>
      </w:r>
      <w:proofErr w:type="spellEnd"/>
      <w:r w:rsidRPr="00F03736">
        <w:rPr>
          <w:rFonts w:eastAsia="Arial"/>
        </w:rPr>
        <w:t xml:space="preserve">, </w:t>
      </w:r>
      <w:proofErr w:type="spellStart"/>
      <w:r w:rsidRPr="00F03736">
        <w:rPr>
          <w:rFonts w:eastAsia="Arial"/>
        </w:rPr>
        <w:t>Linköping</w:t>
      </w:r>
      <w:proofErr w:type="spellEnd"/>
      <w:r w:rsidRPr="00F03736">
        <w:rPr>
          <w:rFonts w:eastAsia="Arial"/>
        </w:rPr>
        <w:t>, 2021. Disponível em: http://liu.diva-portal.org/smash/get/diva2:1575514/FULLTEXT01.pdf. Acesso em: 10 nov. 2021.</w:t>
      </w:r>
    </w:p>
    <w:p w14:paraId="2D883A8A" w14:textId="7FA90E45" w:rsidR="00DC463F" w:rsidRPr="00022641" w:rsidRDefault="00DC463F" w:rsidP="00A10515">
      <w:pPr>
        <w:pStyle w:val="TF-REFERNCIASITEM"/>
        <w:rPr>
          <w:rFonts w:eastAsia="Arial"/>
          <w:lang w:val="en-US"/>
          <w:rPrChange w:id="137" w:author="Dalton Solano dos Reis" w:date="2021-12-15T14:29:00Z">
            <w:rPr>
              <w:rFonts w:eastAsia="Arial"/>
            </w:rPr>
          </w:rPrChange>
        </w:rPr>
      </w:pPr>
      <w:r w:rsidRPr="009408DD">
        <w:rPr>
          <w:rFonts w:eastAsia="Arial"/>
          <w:lang w:val="en-US"/>
        </w:rPr>
        <w:t xml:space="preserve">MAKSYMOVA, I.; STEGER, C.; DRUML, N. Review of LiDAR Sensor Data Acquisition and Compression for Automotive Applications. </w:t>
      </w:r>
      <w:proofErr w:type="spellStart"/>
      <w:r w:rsidRPr="009C6927">
        <w:rPr>
          <w:rFonts w:eastAsia="Arial"/>
          <w:b/>
          <w:bCs/>
        </w:rPr>
        <w:t>Proceedings</w:t>
      </w:r>
      <w:proofErr w:type="spellEnd"/>
      <w:r w:rsidRPr="009408DD">
        <w:rPr>
          <w:rFonts w:eastAsia="Arial"/>
        </w:rPr>
        <w:t xml:space="preserve">, v. 2, n. 13, p. 852, 2018. MDPI AG. Disponível em: </w:t>
      </w:r>
      <w:r w:rsidRPr="009C6927">
        <w:rPr>
          <w:rFonts w:eastAsia="Arial"/>
        </w:rPr>
        <w:t>http://dx.doi.org/10.3390/proceedings2130852</w:t>
      </w:r>
      <w:r w:rsidRPr="009408DD">
        <w:rPr>
          <w:rFonts w:eastAsia="Arial"/>
        </w:rPr>
        <w:t>.</w:t>
      </w:r>
      <w:r>
        <w:rPr>
          <w:rFonts w:eastAsia="Arial"/>
        </w:rPr>
        <w:t xml:space="preserve"> </w:t>
      </w:r>
      <w:proofErr w:type="spellStart"/>
      <w:r w:rsidRPr="00022641">
        <w:rPr>
          <w:rFonts w:eastAsia="Arial"/>
          <w:lang w:val="en-US"/>
          <w:rPrChange w:id="138" w:author="Dalton Solano dos Reis" w:date="2021-12-15T14:29:00Z">
            <w:rPr>
              <w:rFonts w:eastAsia="Arial"/>
            </w:rPr>
          </w:rPrChange>
        </w:rPr>
        <w:t>Acesso</w:t>
      </w:r>
      <w:proofErr w:type="spellEnd"/>
      <w:r w:rsidRPr="00022641">
        <w:rPr>
          <w:rFonts w:eastAsia="Arial"/>
          <w:lang w:val="en-US"/>
          <w:rPrChange w:id="139" w:author="Dalton Solano dos Reis" w:date="2021-12-15T14:29:00Z">
            <w:rPr>
              <w:rFonts w:eastAsia="Arial"/>
            </w:rPr>
          </w:rPrChange>
        </w:rPr>
        <w:t xml:space="preserve"> </w:t>
      </w:r>
      <w:proofErr w:type="spellStart"/>
      <w:r w:rsidRPr="00022641">
        <w:rPr>
          <w:rFonts w:eastAsia="Arial"/>
          <w:lang w:val="en-US"/>
          <w:rPrChange w:id="140" w:author="Dalton Solano dos Reis" w:date="2021-12-15T14:29:00Z">
            <w:rPr>
              <w:rFonts w:eastAsia="Arial"/>
            </w:rPr>
          </w:rPrChange>
        </w:rPr>
        <w:t>em</w:t>
      </w:r>
      <w:proofErr w:type="spellEnd"/>
      <w:r w:rsidRPr="00022641">
        <w:rPr>
          <w:rFonts w:eastAsia="Arial"/>
          <w:lang w:val="en-US"/>
          <w:rPrChange w:id="141" w:author="Dalton Solano dos Reis" w:date="2021-12-15T14:29:00Z">
            <w:rPr>
              <w:rFonts w:eastAsia="Arial"/>
            </w:rPr>
          </w:rPrChange>
        </w:rPr>
        <w:t>: 27 mar. 2021.</w:t>
      </w:r>
    </w:p>
    <w:p w14:paraId="06EFB72E" w14:textId="77777777" w:rsidR="00A10515" w:rsidRPr="00A10515" w:rsidRDefault="00A10515" w:rsidP="00A10515">
      <w:pPr>
        <w:pStyle w:val="TF-REFERNCIASITEM"/>
        <w:rPr>
          <w:lang w:val="en-US"/>
        </w:rPr>
      </w:pPr>
      <w:r w:rsidRPr="005677DF">
        <w:rPr>
          <w:lang w:val="en-US"/>
        </w:rPr>
        <w:t xml:space="preserve">MUHADI, N. A. </w:t>
      </w:r>
      <w:r w:rsidRPr="005677DF">
        <w:rPr>
          <w:i/>
          <w:iCs/>
          <w:lang w:val="en-US"/>
        </w:rPr>
        <w:t>et al</w:t>
      </w:r>
      <w:r w:rsidRPr="005677DF">
        <w:rPr>
          <w:lang w:val="en-US"/>
        </w:rPr>
        <w:t xml:space="preserve">. The Use of LiDAR-Derived DEM in Flood Applications: a review. </w:t>
      </w:r>
      <w:r w:rsidRPr="000F6D3B">
        <w:rPr>
          <w:b/>
          <w:bCs/>
        </w:rPr>
        <w:t xml:space="preserve">Remote </w:t>
      </w:r>
      <w:proofErr w:type="spellStart"/>
      <w:r w:rsidRPr="000F6D3B">
        <w:rPr>
          <w:b/>
          <w:bCs/>
        </w:rPr>
        <w:t>Sensing</w:t>
      </w:r>
      <w:proofErr w:type="spellEnd"/>
      <w:r w:rsidRPr="000F6D3B">
        <w:t xml:space="preserve">, [S.L.], v. 12, n. 14, p. 2308, 18 jul. 2020. </w:t>
      </w:r>
      <w:r w:rsidRPr="00B40DF6">
        <w:t xml:space="preserve">MDPI AG. Disponível em: </w:t>
      </w:r>
      <w:r w:rsidRPr="00DA7D84">
        <w:t>http://dx.doi.org/10.3390/rs12142308.</w:t>
      </w:r>
      <w:r w:rsidRPr="00B40DF6">
        <w:t xml:space="preserve"> </w:t>
      </w:r>
      <w:proofErr w:type="spellStart"/>
      <w:r w:rsidRPr="00A10515">
        <w:rPr>
          <w:lang w:val="en-US"/>
        </w:rPr>
        <w:t>Acesso</w:t>
      </w:r>
      <w:proofErr w:type="spellEnd"/>
      <w:r w:rsidRPr="00A10515">
        <w:rPr>
          <w:lang w:val="en-US"/>
        </w:rPr>
        <w:t xml:space="preserve"> </w:t>
      </w:r>
      <w:proofErr w:type="spellStart"/>
      <w:r w:rsidRPr="00A10515">
        <w:rPr>
          <w:lang w:val="en-US"/>
        </w:rPr>
        <w:t>em</w:t>
      </w:r>
      <w:proofErr w:type="spellEnd"/>
      <w:r w:rsidRPr="00A10515">
        <w:rPr>
          <w:lang w:val="en-US"/>
        </w:rPr>
        <w:t xml:space="preserve">: 15 </w:t>
      </w:r>
      <w:proofErr w:type="spellStart"/>
      <w:r w:rsidRPr="00A10515">
        <w:rPr>
          <w:lang w:val="en-US"/>
        </w:rPr>
        <w:t>maio</w:t>
      </w:r>
      <w:proofErr w:type="spellEnd"/>
      <w:r w:rsidRPr="00A10515">
        <w:rPr>
          <w:lang w:val="en-US"/>
        </w:rPr>
        <w:t xml:space="preserve"> 2021.</w:t>
      </w:r>
    </w:p>
    <w:p w14:paraId="35530D91" w14:textId="77777777" w:rsidR="00A10515" w:rsidRPr="00894D39" w:rsidRDefault="00A10515" w:rsidP="00A10515">
      <w:pPr>
        <w:pStyle w:val="TF-REFERNCIASITEM"/>
        <w:rPr>
          <w:lang w:val="en-US"/>
        </w:rPr>
      </w:pPr>
      <w:r w:rsidRPr="005677DF">
        <w:rPr>
          <w:lang w:val="en-US"/>
        </w:rPr>
        <w:t xml:space="preserve">NOWACKI, P.; WODA, M;. Capabilities of </w:t>
      </w:r>
      <w:proofErr w:type="spellStart"/>
      <w:r w:rsidRPr="005677DF">
        <w:rPr>
          <w:lang w:val="en-US"/>
        </w:rPr>
        <w:t>ARCore</w:t>
      </w:r>
      <w:proofErr w:type="spellEnd"/>
      <w:r w:rsidRPr="005677DF">
        <w:rPr>
          <w:lang w:val="en-US"/>
        </w:rPr>
        <w:t xml:space="preserve"> and </w:t>
      </w:r>
      <w:proofErr w:type="spellStart"/>
      <w:r w:rsidRPr="005677DF">
        <w:rPr>
          <w:lang w:val="en-US"/>
        </w:rPr>
        <w:t>ARKit</w:t>
      </w:r>
      <w:proofErr w:type="spellEnd"/>
      <w:r w:rsidRPr="005677DF">
        <w:rPr>
          <w:lang w:val="en-US"/>
        </w:rPr>
        <w:t xml:space="preserve"> Platforms for AR/VR Applications. </w:t>
      </w:r>
      <w:r w:rsidRPr="005677DF">
        <w:rPr>
          <w:b/>
          <w:bCs/>
          <w:lang w:val="en-US"/>
        </w:rPr>
        <w:t>Advances In Intelligent Systems And Computing</w:t>
      </w:r>
      <w:r w:rsidRPr="005677DF">
        <w:rPr>
          <w:lang w:val="en-US"/>
        </w:rPr>
        <w:t xml:space="preserve">, [S.L.], p. 358-370, 12 </w:t>
      </w:r>
      <w:proofErr w:type="spellStart"/>
      <w:r w:rsidRPr="005677DF">
        <w:rPr>
          <w:lang w:val="en-US"/>
        </w:rPr>
        <w:t>maio</w:t>
      </w:r>
      <w:proofErr w:type="spellEnd"/>
      <w:r w:rsidRPr="005677DF">
        <w:rPr>
          <w:lang w:val="en-US"/>
        </w:rPr>
        <w:t xml:space="preserve"> 2019. </w:t>
      </w:r>
      <w:r w:rsidRPr="00894D39">
        <w:rPr>
          <w:lang w:val="en-US"/>
        </w:rPr>
        <w:t>Springer International Publishing. http://dx.doi.org/10.1007/978-3-030-19501-4_36.</w:t>
      </w:r>
    </w:p>
    <w:p w14:paraId="7B6807C2" w14:textId="77777777" w:rsidR="00A10515" w:rsidRDefault="00A10515" w:rsidP="00A10515">
      <w:pPr>
        <w:pStyle w:val="TF-REFERNCIASITEM"/>
        <w:rPr>
          <w:rFonts w:eastAsia="Arial"/>
          <w:lang w:val="en-US"/>
        </w:rPr>
      </w:pPr>
      <w:r w:rsidRPr="000E760F">
        <w:rPr>
          <w:rFonts w:eastAsia="Arial"/>
          <w:lang w:val="en-US"/>
        </w:rPr>
        <w:t xml:space="preserve">PETIT, F. </w:t>
      </w:r>
      <w:r w:rsidRPr="000E760F">
        <w:rPr>
          <w:rFonts w:eastAsia="Arial"/>
          <w:bCs/>
          <w:lang w:val="en-US"/>
        </w:rPr>
        <w:t>THE BEGINNINGS OF LIDAR – A TIME TRAVEL BACK IN HISTORY</w:t>
      </w:r>
      <w:r w:rsidRPr="000E760F">
        <w:rPr>
          <w:rFonts w:eastAsia="Arial"/>
          <w:lang w:val="en-US"/>
        </w:rPr>
        <w:t xml:space="preserve">. </w:t>
      </w:r>
      <w:proofErr w:type="spellStart"/>
      <w:r w:rsidRPr="005677DF">
        <w:rPr>
          <w:rFonts w:eastAsia="Arial"/>
          <w:b/>
          <w:bCs/>
        </w:rPr>
        <w:t>Blickfeld</w:t>
      </w:r>
      <w:proofErr w:type="spellEnd"/>
      <w:r w:rsidRPr="005677DF">
        <w:rPr>
          <w:rFonts w:eastAsia="Arial"/>
        </w:rPr>
        <w:t xml:space="preserve">, 2020. </w:t>
      </w:r>
      <w:r w:rsidRPr="000E760F">
        <w:rPr>
          <w:rFonts w:eastAsia="Arial"/>
        </w:rPr>
        <w:t xml:space="preserve">Disponível em: https://www.blickfeld.com/blog/the-beginnings-of-lidar/. </w:t>
      </w:r>
      <w:proofErr w:type="spellStart"/>
      <w:r w:rsidRPr="000E760F">
        <w:rPr>
          <w:rFonts w:eastAsia="Arial"/>
          <w:lang w:val="en-US"/>
        </w:rPr>
        <w:t>Acesso</w:t>
      </w:r>
      <w:proofErr w:type="spellEnd"/>
      <w:r w:rsidRPr="000E760F">
        <w:rPr>
          <w:rFonts w:eastAsia="Arial"/>
          <w:lang w:val="en-US"/>
        </w:rPr>
        <w:t xml:space="preserve"> </w:t>
      </w:r>
      <w:proofErr w:type="spellStart"/>
      <w:r w:rsidRPr="000E760F">
        <w:rPr>
          <w:rFonts w:eastAsia="Arial"/>
          <w:lang w:val="en-US"/>
        </w:rPr>
        <w:t>em</w:t>
      </w:r>
      <w:proofErr w:type="spellEnd"/>
      <w:r w:rsidRPr="000E760F">
        <w:rPr>
          <w:rFonts w:eastAsia="Arial"/>
          <w:lang w:val="en-US"/>
        </w:rPr>
        <w:t>: 11 abr. 2021.</w:t>
      </w:r>
    </w:p>
    <w:p w14:paraId="60FE9C54" w14:textId="77777777" w:rsidR="00A10515" w:rsidRPr="000F6D3B" w:rsidRDefault="00A10515" w:rsidP="00A10515">
      <w:pPr>
        <w:pStyle w:val="TF-REFERNCIASITEM"/>
        <w:rPr>
          <w:rFonts w:eastAsia="Arial"/>
          <w:lang w:val="en-US"/>
        </w:rPr>
      </w:pPr>
      <w:r w:rsidRPr="00EA589B">
        <w:rPr>
          <w:rFonts w:eastAsia="Arial"/>
          <w:lang w:val="en-US"/>
        </w:rPr>
        <w:t xml:space="preserve">PHAM, </w:t>
      </w:r>
      <w:r w:rsidRPr="00AC327F">
        <w:rPr>
          <w:rFonts w:eastAsia="Arial"/>
          <w:lang w:val="en-US"/>
        </w:rPr>
        <w:t>H.</w:t>
      </w:r>
      <w:r w:rsidRPr="00EA589B">
        <w:rPr>
          <w:rFonts w:eastAsia="Arial"/>
          <w:lang w:val="en-US"/>
        </w:rPr>
        <w:t>; LE, T</w:t>
      </w:r>
      <w:r w:rsidRPr="00AC327F">
        <w:rPr>
          <w:rFonts w:eastAsia="Arial"/>
          <w:lang w:val="en-US"/>
        </w:rPr>
        <w:t>.</w:t>
      </w:r>
      <w:r w:rsidRPr="00EA589B">
        <w:rPr>
          <w:rFonts w:eastAsia="Arial"/>
          <w:lang w:val="en-US"/>
        </w:rPr>
        <w:t xml:space="preserve">; VUILLERME, N. Real-Time Obstacle Detection System in Indoor Environment for the Visually Impaired Using Microsoft Kinect Sensor. </w:t>
      </w:r>
      <w:r w:rsidRPr="00EA589B">
        <w:rPr>
          <w:rFonts w:eastAsia="Arial"/>
          <w:b/>
          <w:bCs/>
          <w:lang w:val="en-US"/>
        </w:rPr>
        <w:t>Journal Of Sensors,</w:t>
      </w:r>
      <w:r w:rsidRPr="00EA589B">
        <w:rPr>
          <w:rFonts w:eastAsia="Arial"/>
          <w:lang w:val="en-US"/>
        </w:rPr>
        <w:t xml:space="preserve"> [S.L.], v. 2016, p. 1-13, 2016. </w:t>
      </w:r>
      <w:proofErr w:type="spellStart"/>
      <w:r w:rsidRPr="00EA589B">
        <w:rPr>
          <w:rFonts w:eastAsia="Arial"/>
          <w:lang w:val="en-US"/>
        </w:rPr>
        <w:t>Hindawi</w:t>
      </w:r>
      <w:proofErr w:type="spellEnd"/>
      <w:r w:rsidRPr="00EA589B">
        <w:rPr>
          <w:rFonts w:eastAsia="Arial"/>
          <w:lang w:val="en-US"/>
        </w:rPr>
        <w:t xml:space="preserve"> Limited. </w:t>
      </w:r>
      <w:proofErr w:type="spellStart"/>
      <w:r w:rsidRPr="00EA589B">
        <w:rPr>
          <w:rFonts w:eastAsia="Arial"/>
          <w:lang w:val="en-US"/>
        </w:rPr>
        <w:t>Disponível</w:t>
      </w:r>
      <w:proofErr w:type="spellEnd"/>
      <w:r w:rsidRPr="00EA589B">
        <w:rPr>
          <w:rFonts w:eastAsia="Arial"/>
          <w:lang w:val="en-US"/>
        </w:rPr>
        <w:t xml:space="preserve"> </w:t>
      </w:r>
      <w:proofErr w:type="spellStart"/>
      <w:r w:rsidRPr="00EA589B">
        <w:rPr>
          <w:rFonts w:eastAsia="Arial"/>
          <w:lang w:val="en-US"/>
        </w:rPr>
        <w:t>em</w:t>
      </w:r>
      <w:proofErr w:type="spellEnd"/>
      <w:r w:rsidRPr="00EA589B">
        <w:rPr>
          <w:rFonts w:eastAsia="Arial"/>
          <w:lang w:val="en-US"/>
        </w:rPr>
        <w:t xml:space="preserve">: http://dx.doi.org/10.1155/2016/3754918. </w:t>
      </w:r>
      <w:proofErr w:type="spellStart"/>
      <w:r w:rsidRPr="00EA589B">
        <w:rPr>
          <w:rFonts w:eastAsia="Arial"/>
          <w:lang w:val="en-US"/>
        </w:rPr>
        <w:t>Acesso</w:t>
      </w:r>
      <w:proofErr w:type="spellEnd"/>
      <w:r w:rsidRPr="00EA589B">
        <w:rPr>
          <w:rFonts w:eastAsia="Arial"/>
          <w:lang w:val="en-US"/>
        </w:rPr>
        <w:t xml:space="preserve"> </w:t>
      </w:r>
      <w:proofErr w:type="spellStart"/>
      <w:r w:rsidRPr="00EA589B">
        <w:rPr>
          <w:rFonts w:eastAsia="Arial"/>
          <w:lang w:val="en-US"/>
        </w:rPr>
        <w:t>em</w:t>
      </w:r>
      <w:proofErr w:type="spellEnd"/>
      <w:r w:rsidRPr="00EA589B">
        <w:rPr>
          <w:rFonts w:eastAsia="Arial"/>
          <w:lang w:val="en-US"/>
        </w:rPr>
        <w:t>: 13 mar. 2021.</w:t>
      </w:r>
    </w:p>
    <w:p w14:paraId="22C0304A" w14:textId="77777777" w:rsidR="00A10515" w:rsidRPr="00A10515" w:rsidRDefault="00A10515" w:rsidP="00A10515">
      <w:pPr>
        <w:pStyle w:val="TF-REFERNCIASITEM"/>
        <w:rPr>
          <w:rFonts w:eastAsia="Arial"/>
          <w:lang w:val="en-US"/>
        </w:rPr>
      </w:pPr>
      <w:r w:rsidRPr="00BD502C">
        <w:rPr>
          <w:rFonts w:eastAsia="Arial"/>
          <w:lang w:val="en-US"/>
        </w:rPr>
        <w:t>PLIKYNAS, D</w:t>
      </w:r>
      <w:r>
        <w:rPr>
          <w:rFonts w:eastAsia="Arial"/>
          <w:lang w:val="en-US"/>
        </w:rPr>
        <w:t>.</w:t>
      </w:r>
      <w:r w:rsidRPr="00BD502C">
        <w:rPr>
          <w:rFonts w:eastAsia="Arial"/>
          <w:lang w:val="en-US"/>
        </w:rPr>
        <w:t xml:space="preserve"> </w:t>
      </w:r>
      <w:r w:rsidRPr="006D4486">
        <w:rPr>
          <w:rFonts w:eastAsia="Arial"/>
          <w:i/>
          <w:iCs/>
          <w:lang w:val="en-US"/>
        </w:rPr>
        <w:t>et al</w:t>
      </w:r>
      <w:r w:rsidRPr="00BD502C">
        <w:rPr>
          <w:rFonts w:eastAsia="Arial"/>
          <w:lang w:val="en-US"/>
        </w:rPr>
        <w:t xml:space="preserve">. Indoor Navigation Systems for Visually Impaired Persons: mapping the features of existing technologies to user needs. </w:t>
      </w:r>
      <w:proofErr w:type="spellStart"/>
      <w:r w:rsidRPr="000F6D3B">
        <w:rPr>
          <w:rFonts w:eastAsia="Arial"/>
          <w:b/>
          <w:bCs/>
        </w:rPr>
        <w:t>Sensors</w:t>
      </w:r>
      <w:proofErr w:type="spellEnd"/>
      <w:r w:rsidRPr="000F6D3B">
        <w:rPr>
          <w:rFonts w:eastAsia="Arial"/>
        </w:rPr>
        <w:t xml:space="preserve">, [S.L.], v. 20, n. 3, p. 636, 23 jan. 2020. </w:t>
      </w:r>
      <w:r w:rsidRPr="00696C9D">
        <w:rPr>
          <w:rFonts w:eastAsia="Arial"/>
        </w:rPr>
        <w:t xml:space="preserve">MDPI AG. Disponível em: http://dx.doi.org/10.3390/s20030636. </w:t>
      </w:r>
      <w:proofErr w:type="spellStart"/>
      <w:r w:rsidRPr="00A10515">
        <w:rPr>
          <w:rFonts w:eastAsia="Arial"/>
          <w:lang w:val="en-US"/>
        </w:rPr>
        <w:t>Acesso</w:t>
      </w:r>
      <w:proofErr w:type="spellEnd"/>
      <w:r w:rsidRPr="00A10515">
        <w:rPr>
          <w:rFonts w:eastAsia="Arial"/>
          <w:lang w:val="en-US"/>
        </w:rPr>
        <w:t xml:space="preserve"> </w:t>
      </w:r>
      <w:proofErr w:type="spellStart"/>
      <w:r w:rsidRPr="00A10515">
        <w:rPr>
          <w:rFonts w:eastAsia="Arial"/>
          <w:lang w:val="en-US"/>
        </w:rPr>
        <w:t>em</w:t>
      </w:r>
      <w:proofErr w:type="spellEnd"/>
      <w:r w:rsidRPr="00A10515">
        <w:rPr>
          <w:rFonts w:eastAsia="Arial"/>
          <w:lang w:val="en-US"/>
        </w:rPr>
        <w:t>: 21 mar. 2021.</w:t>
      </w:r>
    </w:p>
    <w:p w14:paraId="42093E54" w14:textId="77777777" w:rsidR="00A10515" w:rsidRPr="000F6D3B" w:rsidRDefault="00A10515" w:rsidP="00A10515">
      <w:pPr>
        <w:pStyle w:val="TF-REFERNCIASITEM"/>
        <w:rPr>
          <w:rFonts w:eastAsia="Arial"/>
        </w:rPr>
      </w:pPr>
      <w:r w:rsidRPr="002448CF">
        <w:rPr>
          <w:rFonts w:eastAsia="Arial"/>
          <w:lang w:val="en-US"/>
        </w:rPr>
        <w:t>RENAUD, J</w:t>
      </w:r>
      <w:r>
        <w:rPr>
          <w:rFonts w:eastAsia="Arial"/>
          <w:lang w:val="en-US"/>
        </w:rPr>
        <w:t>.</w:t>
      </w:r>
      <w:r w:rsidRPr="002448CF">
        <w:rPr>
          <w:rFonts w:eastAsia="Arial"/>
          <w:lang w:val="en-US"/>
        </w:rPr>
        <w:t xml:space="preserve">; BÉDARD, E. Depression in the elderly with visual impairment and its association with quality of life. </w:t>
      </w:r>
      <w:r w:rsidRPr="002448CF">
        <w:rPr>
          <w:rFonts w:eastAsia="Arial"/>
          <w:b/>
          <w:bCs/>
          <w:lang w:val="en-US"/>
        </w:rPr>
        <w:t>Clinical Interventions In Aging,</w:t>
      </w:r>
      <w:r w:rsidRPr="002448CF">
        <w:rPr>
          <w:rFonts w:eastAsia="Arial"/>
          <w:lang w:val="en-US"/>
        </w:rPr>
        <w:t xml:space="preserve"> [S.L.], p. 931, </w:t>
      </w:r>
      <w:proofErr w:type="spellStart"/>
      <w:r w:rsidRPr="002448CF">
        <w:rPr>
          <w:rFonts w:eastAsia="Arial"/>
          <w:lang w:val="en-US"/>
        </w:rPr>
        <w:t>jul.</w:t>
      </w:r>
      <w:proofErr w:type="spellEnd"/>
      <w:r w:rsidRPr="002448CF">
        <w:rPr>
          <w:rFonts w:eastAsia="Arial"/>
          <w:lang w:val="en-US"/>
        </w:rPr>
        <w:t xml:space="preserve"> 2013. Informa UK Limited. </w:t>
      </w:r>
      <w:r w:rsidRPr="002448CF">
        <w:rPr>
          <w:rFonts w:eastAsia="Arial"/>
        </w:rPr>
        <w:t xml:space="preserve">Disponível em: </w:t>
      </w:r>
      <w:r w:rsidRPr="000F6D3B">
        <w:rPr>
          <w:rFonts w:eastAsia="Arial"/>
        </w:rPr>
        <w:t>http://dx.doi.org/10.2147/cia.s27717.</w:t>
      </w:r>
      <w:r>
        <w:rPr>
          <w:rFonts w:eastAsia="Arial"/>
        </w:rPr>
        <w:t xml:space="preserve"> </w:t>
      </w:r>
      <w:r w:rsidRPr="000F6D3B">
        <w:rPr>
          <w:rFonts w:eastAsia="Arial"/>
        </w:rPr>
        <w:t>Acesso em: 21 mar. 2021.</w:t>
      </w:r>
    </w:p>
    <w:p w14:paraId="6E93DA4A" w14:textId="77777777" w:rsidR="00A10515" w:rsidRDefault="00A10515" w:rsidP="00A10515">
      <w:pPr>
        <w:pStyle w:val="TF-REFERNCIASITEM"/>
        <w:rPr>
          <w:rFonts w:eastAsia="Arial"/>
          <w:lang w:val="en-US"/>
        </w:rPr>
      </w:pPr>
      <w:r w:rsidRPr="00467D4D">
        <w:rPr>
          <w:rFonts w:eastAsia="Arial"/>
          <w:lang w:val="en-US"/>
        </w:rPr>
        <w:lastRenderedPageBreak/>
        <w:t xml:space="preserve">USAU, V. </w:t>
      </w:r>
      <w:r w:rsidRPr="00467D4D">
        <w:rPr>
          <w:rFonts w:eastAsia="Arial"/>
          <w:bCs/>
          <w:lang w:val="en-US"/>
        </w:rPr>
        <w:t>Core Facts about LiDAR You Should Know</w:t>
      </w:r>
      <w:r w:rsidRPr="00467D4D">
        <w:rPr>
          <w:rFonts w:eastAsia="Arial"/>
          <w:lang w:val="en-US"/>
        </w:rPr>
        <w:t xml:space="preserve">. </w:t>
      </w:r>
      <w:proofErr w:type="spellStart"/>
      <w:r w:rsidRPr="005677DF">
        <w:rPr>
          <w:rFonts w:eastAsia="Arial"/>
          <w:b/>
          <w:bCs/>
        </w:rPr>
        <w:t>Emerline</w:t>
      </w:r>
      <w:proofErr w:type="spellEnd"/>
      <w:r w:rsidRPr="005677DF">
        <w:rPr>
          <w:rFonts w:eastAsia="Arial"/>
        </w:rPr>
        <w:t xml:space="preserve">, 2020. </w:t>
      </w:r>
      <w:r w:rsidRPr="00467D4D">
        <w:rPr>
          <w:rFonts w:eastAsia="Arial"/>
        </w:rPr>
        <w:t xml:space="preserve">Disponível em: https://emerline.com/blog/core-facts-about-lidar-you-should-know. </w:t>
      </w:r>
      <w:proofErr w:type="spellStart"/>
      <w:r w:rsidRPr="00467D4D">
        <w:rPr>
          <w:rFonts w:eastAsia="Arial"/>
          <w:lang w:val="en-US"/>
        </w:rPr>
        <w:t>Acesso</w:t>
      </w:r>
      <w:proofErr w:type="spellEnd"/>
      <w:r w:rsidRPr="00467D4D">
        <w:rPr>
          <w:rFonts w:eastAsia="Arial"/>
          <w:lang w:val="en-US"/>
        </w:rPr>
        <w:t xml:space="preserve"> </w:t>
      </w:r>
      <w:proofErr w:type="spellStart"/>
      <w:r w:rsidRPr="00467D4D">
        <w:rPr>
          <w:rFonts w:eastAsia="Arial"/>
          <w:lang w:val="en-US"/>
        </w:rPr>
        <w:t>em</w:t>
      </w:r>
      <w:proofErr w:type="spellEnd"/>
      <w:r w:rsidRPr="00467D4D">
        <w:rPr>
          <w:rFonts w:eastAsia="Arial"/>
          <w:lang w:val="en-US"/>
        </w:rPr>
        <w:t>: 11 abr. 2021.</w:t>
      </w:r>
    </w:p>
    <w:p w14:paraId="27033A27" w14:textId="77777777" w:rsidR="00A10515" w:rsidRPr="00A10515" w:rsidRDefault="00A10515" w:rsidP="00A10515">
      <w:pPr>
        <w:pStyle w:val="TF-REFERNCIASITEM"/>
        <w:rPr>
          <w:lang w:val="en-US"/>
        </w:rPr>
      </w:pPr>
      <w:r w:rsidRPr="00D11358">
        <w:rPr>
          <w:rFonts w:eastAsia="Arial"/>
          <w:lang w:val="en-US"/>
        </w:rPr>
        <w:t xml:space="preserve">WORLD HEALTH ORGANIZATION. </w:t>
      </w:r>
      <w:r w:rsidRPr="00A2002B">
        <w:rPr>
          <w:rFonts w:eastAsia="Arial"/>
          <w:b/>
          <w:lang w:val="en-US"/>
        </w:rPr>
        <w:t>Blindness and vision impairment</w:t>
      </w:r>
      <w:r w:rsidRPr="00D11358">
        <w:rPr>
          <w:rFonts w:eastAsia="Arial"/>
          <w:lang w:val="en-US"/>
        </w:rPr>
        <w:t>.</w:t>
      </w:r>
      <w:r>
        <w:rPr>
          <w:rFonts w:eastAsia="Arial"/>
          <w:lang w:val="en-US"/>
        </w:rPr>
        <w:t xml:space="preserve"> </w:t>
      </w:r>
      <w:r w:rsidRPr="00A2002B">
        <w:rPr>
          <w:rFonts w:eastAsia="Arial"/>
          <w:lang w:val="en-US"/>
        </w:rPr>
        <w:t>World Health Organization</w:t>
      </w:r>
      <w:r>
        <w:rPr>
          <w:rFonts w:eastAsia="Arial"/>
          <w:lang w:val="en-US"/>
        </w:rPr>
        <w:t>, 2021.</w:t>
      </w:r>
      <w:r w:rsidRPr="00D11358">
        <w:rPr>
          <w:rFonts w:eastAsia="Arial"/>
          <w:lang w:val="en-US"/>
        </w:rPr>
        <w:t xml:space="preserve"> </w:t>
      </w:r>
      <w:proofErr w:type="spellStart"/>
      <w:r w:rsidRPr="005677DF">
        <w:rPr>
          <w:rFonts w:eastAsia="Arial"/>
          <w:lang w:val="en-US"/>
        </w:rPr>
        <w:t>Disponível</w:t>
      </w:r>
      <w:proofErr w:type="spellEnd"/>
      <w:r w:rsidRPr="005677DF">
        <w:rPr>
          <w:rFonts w:eastAsia="Arial"/>
          <w:lang w:val="en-US"/>
        </w:rPr>
        <w:t xml:space="preserve"> </w:t>
      </w:r>
      <w:proofErr w:type="spellStart"/>
      <w:r w:rsidRPr="005677DF">
        <w:rPr>
          <w:rFonts w:eastAsia="Arial"/>
          <w:lang w:val="en-US"/>
        </w:rPr>
        <w:t>em</w:t>
      </w:r>
      <w:proofErr w:type="spellEnd"/>
      <w:r w:rsidRPr="005677DF">
        <w:rPr>
          <w:rFonts w:eastAsia="Arial"/>
          <w:lang w:val="en-US"/>
        </w:rPr>
        <w:t xml:space="preserve">: https://www.who.int/news-room/fact-sheets/detail/blindness-and-visual-impairment. </w:t>
      </w:r>
      <w:proofErr w:type="spellStart"/>
      <w:r w:rsidRPr="00A10515">
        <w:rPr>
          <w:rFonts w:eastAsia="Arial"/>
          <w:lang w:val="en-US"/>
        </w:rPr>
        <w:t>Acesso</w:t>
      </w:r>
      <w:proofErr w:type="spellEnd"/>
      <w:r w:rsidRPr="00A10515">
        <w:rPr>
          <w:rFonts w:eastAsia="Arial"/>
          <w:lang w:val="en-US"/>
        </w:rPr>
        <w:t xml:space="preserve"> </w:t>
      </w:r>
      <w:proofErr w:type="spellStart"/>
      <w:r w:rsidRPr="00A10515">
        <w:rPr>
          <w:rFonts w:eastAsia="Arial"/>
          <w:lang w:val="en-US"/>
        </w:rPr>
        <w:t>em</w:t>
      </w:r>
      <w:proofErr w:type="spellEnd"/>
      <w:r w:rsidRPr="00A10515">
        <w:rPr>
          <w:rFonts w:eastAsia="Arial"/>
          <w:lang w:val="en-US"/>
        </w:rPr>
        <w:t>: 21 mar. 2021.</w:t>
      </w:r>
    </w:p>
    <w:p w14:paraId="41DAA390" w14:textId="245EDADF" w:rsidR="00A10515" w:rsidRDefault="00A10515" w:rsidP="00A10515">
      <w:pPr>
        <w:pStyle w:val="TF-REFERNCIASITEM"/>
        <w:rPr>
          <w:rFonts w:eastAsia="Arial"/>
          <w:lang w:val="en-US"/>
        </w:rPr>
      </w:pPr>
      <w:r>
        <w:rPr>
          <w:rFonts w:eastAsia="Arial"/>
          <w:lang w:val="en-US"/>
        </w:rPr>
        <w:t xml:space="preserve">WORLD HEALTH ORGANIZATION. </w:t>
      </w:r>
      <w:r w:rsidR="009B300E">
        <w:rPr>
          <w:rFonts w:eastAsia="Arial"/>
          <w:b/>
          <w:bCs/>
          <w:lang w:val="en-US"/>
        </w:rPr>
        <w:t>I</w:t>
      </w:r>
      <w:r w:rsidR="00637774">
        <w:rPr>
          <w:rFonts w:eastAsia="Arial"/>
          <w:b/>
          <w:bCs/>
          <w:lang w:val="en-US"/>
        </w:rPr>
        <w:t>CD</w:t>
      </w:r>
      <w:r w:rsidR="009B300E" w:rsidRPr="00A2002B">
        <w:rPr>
          <w:rFonts w:eastAsia="Arial"/>
          <w:b/>
          <w:bCs/>
          <w:lang w:val="en-US"/>
        </w:rPr>
        <w:t>-11 for mortality and morbidity statistics (version : 09/2020)</w:t>
      </w:r>
      <w:r w:rsidRPr="00A2002B">
        <w:rPr>
          <w:rFonts w:eastAsia="Arial"/>
          <w:b/>
          <w:bCs/>
          <w:lang w:val="en-US"/>
        </w:rPr>
        <w:t>.</w:t>
      </w:r>
      <w:r>
        <w:rPr>
          <w:rFonts w:eastAsia="Arial"/>
          <w:lang w:val="en-US"/>
        </w:rPr>
        <w:t xml:space="preserve"> </w:t>
      </w:r>
      <w:r w:rsidRPr="00A2002B">
        <w:rPr>
          <w:rFonts w:eastAsia="Arial"/>
        </w:rPr>
        <w:t>I</w:t>
      </w:r>
      <w:r w:rsidR="00637774">
        <w:rPr>
          <w:rFonts w:eastAsia="Arial"/>
        </w:rPr>
        <w:t>CD</w:t>
      </w:r>
      <w:r w:rsidRPr="00A2002B">
        <w:rPr>
          <w:rFonts w:eastAsia="Arial"/>
        </w:rPr>
        <w:t>-11</w:t>
      </w:r>
      <w:r w:rsidRPr="005677DF">
        <w:rPr>
          <w:rFonts w:eastAsia="Arial"/>
        </w:rPr>
        <w:t xml:space="preserve">, 2020. Disponível em: https://icd.who.int/browse11/l-m/en#/http%3a%2f%2fid.who.int%2ficd%2fentity%2f1103667651. </w:t>
      </w:r>
      <w:proofErr w:type="spellStart"/>
      <w:r w:rsidRPr="00D11358">
        <w:rPr>
          <w:rFonts w:eastAsia="Arial"/>
          <w:lang w:val="en-US"/>
        </w:rPr>
        <w:t>Acesso</w:t>
      </w:r>
      <w:proofErr w:type="spellEnd"/>
      <w:r w:rsidRPr="00D11358">
        <w:rPr>
          <w:rFonts w:eastAsia="Arial"/>
          <w:lang w:val="en-US"/>
        </w:rPr>
        <w:t xml:space="preserve"> </w:t>
      </w:r>
      <w:proofErr w:type="spellStart"/>
      <w:r w:rsidRPr="00D11358">
        <w:rPr>
          <w:rFonts w:eastAsia="Arial"/>
          <w:lang w:val="en-US"/>
        </w:rPr>
        <w:t>em</w:t>
      </w:r>
      <w:proofErr w:type="spellEnd"/>
      <w:r w:rsidRPr="00D11358">
        <w:rPr>
          <w:rFonts w:eastAsia="Arial"/>
          <w:lang w:val="en-US"/>
        </w:rPr>
        <w:t>: 21 mar. 2021.</w:t>
      </w:r>
    </w:p>
    <w:p w14:paraId="16181CCA" w14:textId="25DF43FB" w:rsidR="005862B6" w:rsidRDefault="00A10515" w:rsidP="00030D17">
      <w:pPr>
        <w:pStyle w:val="TF-REFERNCIASITEM"/>
      </w:pPr>
      <w:r w:rsidRPr="00D11358">
        <w:rPr>
          <w:rFonts w:eastAsia="Arial"/>
          <w:lang w:val="en-US"/>
        </w:rPr>
        <w:t xml:space="preserve">WU, J. An automatic procedure for vehicle tracking with a roadside LiDAR sensor. </w:t>
      </w:r>
      <w:r w:rsidRPr="00FB0C88">
        <w:rPr>
          <w:rFonts w:eastAsia="Arial"/>
          <w:b/>
          <w:lang w:val="en-US"/>
        </w:rPr>
        <w:t>ITE Journal</w:t>
      </w:r>
      <w:r w:rsidRPr="00FB0C88">
        <w:rPr>
          <w:rFonts w:eastAsia="Arial"/>
          <w:lang w:val="en-US"/>
        </w:rPr>
        <w:t xml:space="preserve">, [S.L.], v. 88, n. 11, p. 32-37, </w:t>
      </w:r>
      <w:proofErr w:type="spellStart"/>
      <w:r w:rsidRPr="00FB0C88">
        <w:rPr>
          <w:rFonts w:eastAsia="Arial"/>
          <w:lang w:val="en-US"/>
        </w:rPr>
        <w:t>nov.</w:t>
      </w:r>
      <w:proofErr w:type="spellEnd"/>
      <w:r w:rsidRPr="00FB0C88">
        <w:rPr>
          <w:rFonts w:eastAsia="Arial"/>
          <w:lang w:val="en-US"/>
        </w:rPr>
        <w:t xml:space="preserve"> 2018. </w:t>
      </w:r>
      <w:r>
        <w:rPr>
          <w:rFonts w:eastAsia="Arial"/>
        </w:rPr>
        <w:t>Disponível em: https://www.westernite.org/awards/vanwagoner/2019%20-%20Van%20Wagoner.pdf. Acesso em: 21 mar. 2021.</w:t>
      </w:r>
    </w:p>
    <w:sectPr w:rsidR="005862B6" w:rsidSect="004F628A">
      <w:footerReference w:type="default" r:id="rId33"/>
      <w:footerReference w:type="first" r:id="rId34"/>
      <w:pgSz w:w="11907" w:h="16840" w:code="9"/>
      <w:pgMar w:top="1701" w:right="1134" w:bottom="1134" w:left="1134"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Bruno Henrique de Borba" w:date="2021-12-14T20:32:00Z" w:initials="BHdB">
    <w:p w14:paraId="6B2CC743" w14:textId="1CFD7A10" w:rsidR="007E162F" w:rsidRDefault="007E162F">
      <w:pPr>
        <w:pStyle w:val="Textodecomentrio"/>
      </w:pPr>
      <w:r>
        <w:rPr>
          <w:rStyle w:val="Refdecomentrio"/>
        </w:rPr>
        <w:annotationRef/>
      </w:r>
      <w:r>
        <w:t xml:space="preserve">Não entendi o comentário do Aurélio sobre os parágrafos serem muito distintos. </w:t>
      </w:r>
      <w:r w:rsidR="008970E6">
        <w:t>Eu falo sobre a deficiência visual, sobre as tarefas que pessoas com a deficiência tem dificuldade pra executar, de aplicativos que ajudam na execução dessas tarefas pra então falar sobre o LiDAR e a minha aplicação. Qual forma teria para deixar isso mais natural?</w:t>
      </w:r>
    </w:p>
  </w:comment>
  <w:comment w:id="11" w:author="Dalton Solano dos Reis" w:date="2021-12-15T14:43:00Z" w:initials="DSdR">
    <w:p w14:paraId="519DB80C" w14:textId="112F3F2E" w:rsidR="00047CC8" w:rsidRDefault="00047CC8" w:rsidP="00047CC8">
      <w:pPr>
        <w:pStyle w:val="Textodecomentrio"/>
      </w:pPr>
      <w:r>
        <w:rPr>
          <w:rStyle w:val="Refdecomentrio"/>
        </w:rPr>
        <w:annotationRef/>
      </w:r>
      <w:r>
        <w:t>Ok, deixa assim</w:t>
      </w:r>
    </w:p>
  </w:comment>
  <w:comment w:id="16" w:author="Dalton Solano dos Reis" w:date="2021-12-15T14:53:00Z" w:initials="DSdR">
    <w:p w14:paraId="64FBADA4" w14:textId="0D653874" w:rsidR="0004057F" w:rsidRDefault="0004057F" w:rsidP="0004057F">
      <w:pPr>
        <w:pStyle w:val="Textodecomentrio"/>
      </w:pPr>
      <w:r>
        <w:rPr>
          <w:rStyle w:val="Refdecomentrio"/>
        </w:rPr>
        <w:annotationRef/>
      </w:r>
      <w:r>
        <w:t>Acho que podes só remover está parte do texto.</w:t>
      </w:r>
    </w:p>
  </w:comment>
  <w:comment w:id="33" w:author="Bruno Henrique de Borba" w:date="2021-12-14T20:35:00Z" w:initials="BHdB">
    <w:p w14:paraId="32707310" w14:textId="55B1BBB5" w:rsidR="00C567D9" w:rsidRDefault="00C567D9">
      <w:pPr>
        <w:pStyle w:val="Textodecomentrio"/>
      </w:pPr>
      <w:r>
        <w:rPr>
          <w:rStyle w:val="Refdecomentrio"/>
        </w:rPr>
        <w:annotationRef/>
      </w:r>
      <w:r>
        <w:t>Unificar todas as seções que falam de framework conforme sugestão do Aurélio?</w:t>
      </w:r>
    </w:p>
  </w:comment>
  <w:comment w:id="105" w:author="Bruno Henrique de Borba" w:date="2021-12-14T21:06:00Z" w:initials="BHdB">
    <w:p w14:paraId="7F7B2225" w14:textId="74E44B9D" w:rsidR="00C97DD7" w:rsidRDefault="00C97DD7">
      <w:pPr>
        <w:pStyle w:val="Textodecomentrio"/>
      </w:pPr>
      <w:r>
        <w:rPr>
          <w:rStyle w:val="Refdecomentrio"/>
        </w:rPr>
        <w:annotationRef/>
      </w:r>
      <w:r>
        <w:t>Não consegui entender o comentário do Aurélio sobre definir melhor o cenário de teste</w:t>
      </w:r>
    </w:p>
  </w:comment>
  <w:comment w:id="106" w:author="Dalton Solano dos Reis" w:date="2021-12-15T14:55:00Z" w:initials="DSdR">
    <w:p w14:paraId="04F7C1FF" w14:textId="554335B0" w:rsidR="00076545" w:rsidRDefault="00076545" w:rsidP="00076545">
      <w:pPr>
        <w:pStyle w:val="Textodecomentrio"/>
      </w:pPr>
      <w:r>
        <w:rPr>
          <w:rStyle w:val="Refdecomentrio"/>
        </w:rPr>
        <w:annotationRef/>
      </w:r>
      <w:r>
        <w:t>Podes deixar assim.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2CC743" w15:done="0"/>
  <w15:commentEx w15:paraId="519DB80C" w15:paraIdParent="6B2CC743" w15:done="0"/>
  <w15:commentEx w15:paraId="64FBADA4" w15:done="0"/>
  <w15:commentEx w15:paraId="32707310" w15:done="0"/>
  <w15:commentEx w15:paraId="7F7B2225" w15:done="0"/>
  <w15:commentEx w15:paraId="04F7C1FF" w15:paraIdParent="7F7B22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37DD2" w16cex:dateUtc="2021-12-14T23:32:00Z"/>
  <w16cex:commentExtensible w16cex:durableId="25647D82" w16cex:dateUtc="2021-12-15T17:43:00Z"/>
  <w16cex:commentExtensible w16cex:durableId="25647FDD" w16cex:dateUtc="2021-12-15T17:53:00Z"/>
  <w16cex:commentExtensible w16cex:durableId="25637E74" w16cex:dateUtc="2021-12-14T23:35:00Z"/>
  <w16cex:commentExtensible w16cex:durableId="256385EC" w16cex:dateUtc="2021-12-15T00:06:00Z"/>
  <w16cex:commentExtensible w16cex:durableId="2564805E" w16cex:dateUtc="2021-12-15T17: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2CC743" w16cid:durableId="25637DD2"/>
  <w16cid:commentId w16cid:paraId="519DB80C" w16cid:durableId="25647D82"/>
  <w16cid:commentId w16cid:paraId="64FBADA4" w16cid:durableId="25647FDD"/>
  <w16cid:commentId w16cid:paraId="32707310" w16cid:durableId="25637E74"/>
  <w16cid:commentId w16cid:paraId="7F7B2225" w16cid:durableId="256385EC"/>
  <w16cid:commentId w16cid:paraId="04F7C1FF" w16cid:durableId="256480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2F51D" w14:textId="77777777" w:rsidR="00F76EFC" w:rsidRDefault="00F76EFC">
      <w:r>
        <w:separator/>
      </w:r>
    </w:p>
    <w:p w14:paraId="5FF21BFF" w14:textId="77777777" w:rsidR="00F76EFC" w:rsidRDefault="00F76EFC"/>
  </w:endnote>
  <w:endnote w:type="continuationSeparator" w:id="0">
    <w:p w14:paraId="49BBB55D" w14:textId="77777777" w:rsidR="00F76EFC" w:rsidRDefault="00F76EFC">
      <w:r>
        <w:continuationSeparator/>
      </w:r>
    </w:p>
    <w:p w14:paraId="41297D36" w14:textId="77777777" w:rsidR="00F76EFC" w:rsidRDefault="00F76EFC"/>
  </w:endnote>
  <w:endnote w:type="continuationNotice" w:id="1">
    <w:p w14:paraId="1CEE7A13" w14:textId="77777777" w:rsidR="00F76EFC" w:rsidRDefault="00F76E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w:panose1 w:val="02000500000000000000"/>
    <w:charset w:val="00"/>
    <w:family w:val="auto"/>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1FDC" w14:textId="709CBDC2" w:rsidR="004517A4" w:rsidRPr="004F628A" w:rsidRDefault="00815FE5" w:rsidP="008F41C6">
    <w:pPr>
      <w:pStyle w:val="Rodap"/>
      <w:pBdr>
        <w:top w:val="single" w:sz="4" w:space="1" w:color="auto"/>
      </w:pBdr>
      <w:tabs>
        <w:tab w:val="clear" w:pos="4320"/>
        <w:tab w:val="clear" w:pos="8640"/>
        <w:tab w:val="left" w:pos="9498"/>
      </w:tabs>
      <w:ind w:right="-142"/>
      <w:jc w:val="both"/>
      <w:rPr>
        <w:sz w:val="20"/>
      </w:rPr>
    </w:pPr>
    <w:r>
      <w:rPr>
        <w:sz w:val="20"/>
      </w:rPr>
      <w:t xml:space="preserve">Trabalho de Conclusão de Curso - Ano/Semestre: </w:t>
    </w:r>
    <w:r w:rsidR="000D6A35">
      <w:rPr>
        <w:sz w:val="20"/>
      </w:rPr>
      <w:t>202</w:t>
    </w:r>
    <w:r w:rsidR="00CD40AC">
      <w:rPr>
        <w:sz w:val="20"/>
      </w:rPr>
      <w:t>1</w:t>
    </w:r>
    <w:r>
      <w:rPr>
        <w:sz w:val="20"/>
      </w:rPr>
      <w:t>/</w:t>
    </w:r>
    <w:r w:rsidR="008F41C6">
      <w:rPr>
        <w:sz w:val="20"/>
      </w:rPr>
      <w:t>2</w:t>
    </w:r>
    <w:r w:rsidR="004517A4" w:rsidRPr="004F628A">
      <w:rPr>
        <w:sz w:val="20"/>
      </w:rPr>
      <w:tab/>
    </w:r>
    <w:r w:rsidR="004517A4" w:rsidRPr="004F628A">
      <w:rPr>
        <w:sz w:val="20"/>
      </w:rPr>
      <w:fldChar w:fldCharType="begin"/>
    </w:r>
    <w:r w:rsidR="004517A4" w:rsidRPr="004F628A">
      <w:rPr>
        <w:sz w:val="20"/>
      </w:rPr>
      <w:instrText>PAGE   \* MERGEFORMAT</w:instrText>
    </w:r>
    <w:r w:rsidR="004517A4" w:rsidRPr="004F628A">
      <w:rPr>
        <w:sz w:val="20"/>
      </w:rPr>
      <w:fldChar w:fldCharType="separate"/>
    </w:r>
    <w:r w:rsidR="004517A4" w:rsidRPr="004F628A">
      <w:rPr>
        <w:sz w:val="20"/>
      </w:rPr>
      <w:t>2</w:t>
    </w:r>
    <w:r w:rsidR="004517A4" w:rsidRPr="004F628A">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B844" w14:textId="77777777" w:rsidR="004517A4" w:rsidRPr="004F628A" w:rsidRDefault="004517A4" w:rsidP="004F628A">
    <w:pPr>
      <w:pStyle w:val="Rodap"/>
      <w:tabs>
        <w:tab w:val="clear" w:pos="4320"/>
        <w:tab w:val="clear" w:pos="8640"/>
        <w:tab w:val="left" w:pos="9356"/>
      </w:tabs>
      <w:jc w:val="right"/>
      <w:rPr>
        <w:sz w:val="20"/>
      </w:rPr>
    </w:pPr>
    <w:r w:rsidRPr="004F628A">
      <w:rPr>
        <w:sz w:val="20"/>
      </w:rPr>
      <w:t xml:space="preserve">Ano/Semestre: 2018/2 </w:t>
    </w:r>
    <w:r w:rsidRPr="004F628A">
      <w:rPr>
        <w:sz w:val="20"/>
      </w:rPr>
      <w:tab/>
    </w:r>
    <w:r w:rsidRPr="004F628A">
      <w:rPr>
        <w:sz w:val="20"/>
      </w:rPr>
      <w:fldChar w:fldCharType="begin"/>
    </w:r>
    <w:r w:rsidRPr="004F628A">
      <w:rPr>
        <w:sz w:val="20"/>
      </w:rPr>
      <w:instrText>PAGE   \* MERGEFORMAT</w:instrText>
    </w:r>
    <w:r w:rsidRPr="004F628A">
      <w:rPr>
        <w:sz w:val="20"/>
      </w:rPr>
      <w:fldChar w:fldCharType="separate"/>
    </w:r>
    <w:r w:rsidRPr="004F628A">
      <w:rPr>
        <w:sz w:val="20"/>
      </w:rPr>
      <w:t>2</w:t>
    </w:r>
    <w:r w:rsidRPr="004F628A">
      <w:rPr>
        <w:sz w:val="20"/>
      </w:rPr>
      <w:fldChar w:fldCharType="end"/>
    </w:r>
  </w:p>
  <w:p w14:paraId="398BF62D" w14:textId="77777777" w:rsidR="004517A4" w:rsidRPr="00EC5071" w:rsidRDefault="004517A4" w:rsidP="00EC5071">
    <w:pPr>
      <w:pStyle w:val="Rodap"/>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B5722" w14:textId="77777777" w:rsidR="00F76EFC" w:rsidRDefault="00F76EFC">
      <w:r>
        <w:separator/>
      </w:r>
    </w:p>
    <w:p w14:paraId="5C0A7A02" w14:textId="77777777" w:rsidR="00F76EFC" w:rsidRDefault="00F76EFC"/>
  </w:footnote>
  <w:footnote w:type="continuationSeparator" w:id="0">
    <w:p w14:paraId="6A7FB156" w14:textId="77777777" w:rsidR="00F76EFC" w:rsidRDefault="00F76EFC">
      <w:r>
        <w:continuationSeparator/>
      </w:r>
    </w:p>
    <w:p w14:paraId="3FC311A6" w14:textId="77777777" w:rsidR="00F76EFC" w:rsidRDefault="00F76EFC"/>
  </w:footnote>
  <w:footnote w:type="continuationNotice" w:id="1">
    <w:p w14:paraId="54DBBF51" w14:textId="77777777" w:rsidR="00F76EFC" w:rsidRDefault="00F76EF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350D6F6"/>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4C8008DF"/>
    <w:multiLevelType w:val="hybridMultilevel"/>
    <w:tmpl w:val="8190F126"/>
    <w:lvl w:ilvl="0" w:tplc="A14C8E4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num>
  <w:num w:numId="11">
    <w:abstractNumId w:val="3"/>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lton Solano dos Reis">
    <w15:presenceInfo w15:providerId="AD" w15:userId="S::dalton@furb.br::6af4c44a-d9df-45de-a1b2-d9ee411f495f"/>
  </w15:person>
  <w15:person w15:author="Bruno Henrique de Borba">
    <w15:presenceInfo w15:providerId="AD" w15:userId="S::bhborba@furb.br::6474c824-8fd4-41b7-9062-3c8b9549a1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activeWritingStyle w:appName="MSWord" w:lang="pt-BR" w:vendorID="64" w:dllVersion="0" w:nlCheck="1" w:checkStyle="0"/>
  <w:activeWritingStyle w:appName="MSWord" w:lang="en-US" w:vendorID="64" w:dllVersion="0" w:nlCheck="1" w:checkStyle="0"/>
  <w:proofState w:spelling="clean"/>
  <w:trackRevisions/>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0BE6"/>
    <w:rsid w:val="00001005"/>
    <w:rsid w:val="00001151"/>
    <w:rsid w:val="00011A2C"/>
    <w:rsid w:val="00011BB4"/>
    <w:rsid w:val="00012922"/>
    <w:rsid w:val="000147C7"/>
    <w:rsid w:val="000151E2"/>
    <w:rsid w:val="000153ED"/>
    <w:rsid w:val="0001575C"/>
    <w:rsid w:val="000158DB"/>
    <w:rsid w:val="000204E7"/>
    <w:rsid w:val="00020AB9"/>
    <w:rsid w:val="00022641"/>
    <w:rsid w:val="0002272D"/>
    <w:rsid w:val="00023FA0"/>
    <w:rsid w:val="00024F20"/>
    <w:rsid w:val="0002602F"/>
    <w:rsid w:val="0002688B"/>
    <w:rsid w:val="00026E88"/>
    <w:rsid w:val="00027809"/>
    <w:rsid w:val="000309FE"/>
    <w:rsid w:val="00030D17"/>
    <w:rsid w:val="00030E4A"/>
    <w:rsid w:val="00031A27"/>
    <w:rsid w:val="0003584A"/>
    <w:rsid w:val="00035F34"/>
    <w:rsid w:val="00036052"/>
    <w:rsid w:val="00037BC7"/>
    <w:rsid w:val="0004057F"/>
    <w:rsid w:val="0004140D"/>
    <w:rsid w:val="00042CCF"/>
    <w:rsid w:val="000431BF"/>
    <w:rsid w:val="00045708"/>
    <w:rsid w:val="00045F11"/>
    <w:rsid w:val="00047CC8"/>
    <w:rsid w:val="00050D11"/>
    <w:rsid w:val="0005275F"/>
    <w:rsid w:val="00053EF3"/>
    <w:rsid w:val="00053FDD"/>
    <w:rsid w:val="00055748"/>
    <w:rsid w:val="00056079"/>
    <w:rsid w:val="000608E9"/>
    <w:rsid w:val="00060B1E"/>
    <w:rsid w:val="00062602"/>
    <w:rsid w:val="00062F83"/>
    <w:rsid w:val="000632C1"/>
    <w:rsid w:val="00065BBC"/>
    <w:rsid w:val="000667DF"/>
    <w:rsid w:val="000715EC"/>
    <w:rsid w:val="00072005"/>
    <w:rsid w:val="00075306"/>
    <w:rsid w:val="00075792"/>
    <w:rsid w:val="000758B7"/>
    <w:rsid w:val="00076545"/>
    <w:rsid w:val="0007777C"/>
    <w:rsid w:val="00077E2C"/>
    <w:rsid w:val="000830BC"/>
    <w:rsid w:val="000833C8"/>
    <w:rsid w:val="00083D02"/>
    <w:rsid w:val="00084C60"/>
    <w:rsid w:val="0008743F"/>
    <w:rsid w:val="000902C9"/>
    <w:rsid w:val="0009199D"/>
    <w:rsid w:val="00091EE6"/>
    <w:rsid w:val="00094861"/>
    <w:rsid w:val="0009642B"/>
    <w:rsid w:val="000969EA"/>
    <w:rsid w:val="000A083A"/>
    <w:rsid w:val="000A104C"/>
    <w:rsid w:val="000A3EAB"/>
    <w:rsid w:val="000A4EEA"/>
    <w:rsid w:val="000A6BEA"/>
    <w:rsid w:val="000A7109"/>
    <w:rsid w:val="000A7C35"/>
    <w:rsid w:val="000B1065"/>
    <w:rsid w:val="000B2318"/>
    <w:rsid w:val="000B3868"/>
    <w:rsid w:val="000B3FC1"/>
    <w:rsid w:val="000B5A5D"/>
    <w:rsid w:val="000B78CA"/>
    <w:rsid w:val="000C1642"/>
    <w:rsid w:val="000C1926"/>
    <w:rsid w:val="000C1A18"/>
    <w:rsid w:val="000C1D9E"/>
    <w:rsid w:val="000C6702"/>
    <w:rsid w:val="000C7AAE"/>
    <w:rsid w:val="000D0425"/>
    <w:rsid w:val="000D170C"/>
    <w:rsid w:val="000D1F90"/>
    <w:rsid w:val="000D26F7"/>
    <w:rsid w:val="000D440D"/>
    <w:rsid w:val="000D5554"/>
    <w:rsid w:val="000D6A35"/>
    <w:rsid w:val="000D7A1D"/>
    <w:rsid w:val="000D7DC7"/>
    <w:rsid w:val="000E039E"/>
    <w:rsid w:val="000E04CB"/>
    <w:rsid w:val="000E0FAD"/>
    <w:rsid w:val="000E27F9"/>
    <w:rsid w:val="000E2B1E"/>
    <w:rsid w:val="000E2DD9"/>
    <w:rsid w:val="000E311F"/>
    <w:rsid w:val="000E3A68"/>
    <w:rsid w:val="000E4DAF"/>
    <w:rsid w:val="000E5C46"/>
    <w:rsid w:val="000E659F"/>
    <w:rsid w:val="000E6CE0"/>
    <w:rsid w:val="000F1EDD"/>
    <w:rsid w:val="000F272F"/>
    <w:rsid w:val="000F2DDE"/>
    <w:rsid w:val="000F2F2C"/>
    <w:rsid w:val="000F3B3E"/>
    <w:rsid w:val="000F7183"/>
    <w:rsid w:val="000F77E3"/>
    <w:rsid w:val="00100AAB"/>
    <w:rsid w:val="0010133D"/>
    <w:rsid w:val="001030C6"/>
    <w:rsid w:val="00104441"/>
    <w:rsid w:val="00106F3B"/>
    <w:rsid w:val="00107B02"/>
    <w:rsid w:val="00112156"/>
    <w:rsid w:val="001164FE"/>
    <w:rsid w:val="00117940"/>
    <w:rsid w:val="00120A5F"/>
    <w:rsid w:val="00120B7A"/>
    <w:rsid w:val="00122EBD"/>
    <w:rsid w:val="001234F2"/>
    <w:rsid w:val="00124640"/>
    <w:rsid w:val="00124A02"/>
    <w:rsid w:val="00124D08"/>
    <w:rsid w:val="00124FD8"/>
    <w:rsid w:val="00125386"/>
    <w:rsid w:val="00125B8C"/>
    <w:rsid w:val="001331E6"/>
    <w:rsid w:val="00134390"/>
    <w:rsid w:val="001347D7"/>
    <w:rsid w:val="00134B67"/>
    <w:rsid w:val="00135D47"/>
    <w:rsid w:val="001416EA"/>
    <w:rsid w:val="00142E14"/>
    <w:rsid w:val="00143218"/>
    <w:rsid w:val="001554E9"/>
    <w:rsid w:val="001624E2"/>
    <w:rsid w:val="001629CE"/>
    <w:rsid w:val="00162BF1"/>
    <w:rsid w:val="0016438D"/>
    <w:rsid w:val="001647EC"/>
    <w:rsid w:val="0016560C"/>
    <w:rsid w:val="00170145"/>
    <w:rsid w:val="001703C5"/>
    <w:rsid w:val="00170AC1"/>
    <w:rsid w:val="001741F2"/>
    <w:rsid w:val="0017602C"/>
    <w:rsid w:val="00176B19"/>
    <w:rsid w:val="0017782D"/>
    <w:rsid w:val="00180453"/>
    <w:rsid w:val="00185638"/>
    <w:rsid w:val="00187A0D"/>
    <w:rsid w:val="00193286"/>
    <w:rsid w:val="001939C0"/>
    <w:rsid w:val="001949A3"/>
    <w:rsid w:val="001963AD"/>
    <w:rsid w:val="00197702"/>
    <w:rsid w:val="001A03C3"/>
    <w:rsid w:val="001A2167"/>
    <w:rsid w:val="001A4124"/>
    <w:rsid w:val="001A4135"/>
    <w:rsid w:val="001A45E4"/>
    <w:rsid w:val="001A4D58"/>
    <w:rsid w:val="001A5467"/>
    <w:rsid w:val="001A6292"/>
    <w:rsid w:val="001B2F1E"/>
    <w:rsid w:val="001B4521"/>
    <w:rsid w:val="001B7764"/>
    <w:rsid w:val="001C11D7"/>
    <w:rsid w:val="001C1D82"/>
    <w:rsid w:val="001C1F87"/>
    <w:rsid w:val="001C2942"/>
    <w:rsid w:val="001C3096"/>
    <w:rsid w:val="001C5CBB"/>
    <w:rsid w:val="001C5D66"/>
    <w:rsid w:val="001C77F4"/>
    <w:rsid w:val="001D0061"/>
    <w:rsid w:val="001D10F3"/>
    <w:rsid w:val="001D19BA"/>
    <w:rsid w:val="001D1AD0"/>
    <w:rsid w:val="001D5D80"/>
    <w:rsid w:val="001E0CA2"/>
    <w:rsid w:val="001E18DD"/>
    <w:rsid w:val="001E3094"/>
    <w:rsid w:val="001E34D3"/>
    <w:rsid w:val="001E3D4F"/>
    <w:rsid w:val="001E4DFB"/>
    <w:rsid w:val="001F127A"/>
    <w:rsid w:val="001F1AFA"/>
    <w:rsid w:val="001F6F85"/>
    <w:rsid w:val="001F73DB"/>
    <w:rsid w:val="00202D6C"/>
    <w:rsid w:val="00202F3F"/>
    <w:rsid w:val="002031B4"/>
    <w:rsid w:val="00203234"/>
    <w:rsid w:val="0020480A"/>
    <w:rsid w:val="00204B4F"/>
    <w:rsid w:val="0020737C"/>
    <w:rsid w:val="002073CD"/>
    <w:rsid w:val="00211661"/>
    <w:rsid w:val="00212AEE"/>
    <w:rsid w:val="0021489E"/>
    <w:rsid w:val="0021536F"/>
    <w:rsid w:val="00217053"/>
    <w:rsid w:val="00217387"/>
    <w:rsid w:val="00217888"/>
    <w:rsid w:val="00220DC4"/>
    <w:rsid w:val="00222A62"/>
    <w:rsid w:val="00224680"/>
    <w:rsid w:val="00224BB2"/>
    <w:rsid w:val="00224DB0"/>
    <w:rsid w:val="002258C1"/>
    <w:rsid w:val="0023016C"/>
    <w:rsid w:val="00235240"/>
    <w:rsid w:val="002368FD"/>
    <w:rsid w:val="00237DF1"/>
    <w:rsid w:val="00241EC0"/>
    <w:rsid w:val="00242A37"/>
    <w:rsid w:val="002440B0"/>
    <w:rsid w:val="00245FA2"/>
    <w:rsid w:val="00246506"/>
    <w:rsid w:val="00250F47"/>
    <w:rsid w:val="0025687C"/>
    <w:rsid w:val="00256F17"/>
    <w:rsid w:val="002646AE"/>
    <w:rsid w:val="00267043"/>
    <w:rsid w:val="00271D5F"/>
    <w:rsid w:val="00274D76"/>
    <w:rsid w:val="00275CE2"/>
    <w:rsid w:val="00280A4D"/>
    <w:rsid w:val="00284892"/>
    <w:rsid w:val="0028617A"/>
    <w:rsid w:val="00286298"/>
    <w:rsid w:val="0028635C"/>
    <w:rsid w:val="002879A7"/>
    <w:rsid w:val="002906B1"/>
    <w:rsid w:val="00291817"/>
    <w:rsid w:val="00295EC9"/>
    <w:rsid w:val="0029608A"/>
    <w:rsid w:val="002A274C"/>
    <w:rsid w:val="002A3E33"/>
    <w:rsid w:val="002B1663"/>
    <w:rsid w:val="002B1965"/>
    <w:rsid w:val="002B4718"/>
    <w:rsid w:val="002B4C10"/>
    <w:rsid w:val="002B50DC"/>
    <w:rsid w:val="002C0740"/>
    <w:rsid w:val="002C07F0"/>
    <w:rsid w:val="002C1B00"/>
    <w:rsid w:val="002C3449"/>
    <w:rsid w:val="002C3E77"/>
    <w:rsid w:val="002D05A9"/>
    <w:rsid w:val="002D27E5"/>
    <w:rsid w:val="002D4660"/>
    <w:rsid w:val="002D49AA"/>
    <w:rsid w:val="002D4C08"/>
    <w:rsid w:val="002E179E"/>
    <w:rsid w:val="002E6DD1"/>
    <w:rsid w:val="002F027E"/>
    <w:rsid w:val="002F06F4"/>
    <w:rsid w:val="002F240A"/>
    <w:rsid w:val="002F2D2D"/>
    <w:rsid w:val="002F2F6A"/>
    <w:rsid w:val="002F5469"/>
    <w:rsid w:val="002F5C20"/>
    <w:rsid w:val="0030153D"/>
    <w:rsid w:val="003111F6"/>
    <w:rsid w:val="00312342"/>
    <w:rsid w:val="003129C6"/>
    <w:rsid w:val="00312CEA"/>
    <w:rsid w:val="003154C2"/>
    <w:rsid w:val="00317376"/>
    <w:rsid w:val="003227A9"/>
    <w:rsid w:val="003233C7"/>
    <w:rsid w:val="00325DFD"/>
    <w:rsid w:val="003260DD"/>
    <w:rsid w:val="00327CB1"/>
    <w:rsid w:val="003300F3"/>
    <w:rsid w:val="00335048"/>
    <w:rsid w:val="0033519F"/>
    <w:rsid w:val="003354F9"/>
    <w:rsid w:val="00340650"/>
    <w:rsid w:val="00340B6D"/>
    <w:rsid w:val="00341340"/>
    <w:rsid w:val="003426C3"/>
    <w:rsid w:val="0034274F"/>
    <w:rsid w:val="00344540"/>
    <w:rsid w:val="003466AA"/>
    <w:rsid w:val="00346C44"/>
    <w:rsid w:val="003513A3"/>
    <w:rsid w:val="00353E6B"/>
    <w:rsid w:val="00362443"/>
    <w:rsid w:val="0036534C"/>
    <w:rsid w:val="003654FC"/>
    <w:rsid w:val="00365C75"/>
    <w:rsid w:val="00366130"/>
    <w:rsid w:val="00366A20"/>
    <w:rsid w:val="00375D6C"/>
    <w:rsid w:val="00375E70"/>
    <w:rsid w:val="00375FB5"/>
    <w:rsid w:val="00376505"/>
    <w:rsid w:val="0037674B"/>
    <w:rsid w:val="00383087"/>
    <w:rsid w:val="00384FA1"/>
    <w:rsid w:val="00385140"/>
    <w:rsid w:val="00395463"/>
    <w:rsid w:val="0039755B"/>
    <w:rsid w:val="003A0B77"/>
    <w:rsid w:val="003A251C"/>
    <w:rsid w:val="003A2B7D"/>
    <w:rsid w:val="003A3A4A"/>
    <w:rsid w:val="003A4A75"/>
    <w:rsid w:val="003B0226"/>
    <w:rsid w:val="003B04BC"/>
    <w:rsid w:val="003B1A4E"/>
    <w:rsid w:val="003B5A1E"/>
    <w:rsid w:val="003B647A"/>
    <w:rsid w:val="003C17B9"/>
    <w:rsid w:val="003C266A"/>
    <w:rsid w:val="003C4E0E"/>
    <w:rsid w:val="003C516F"/>
    <w:rsid w:val="003D0398"/>
    <w:rsid w:val="003D0C23"/>
    <w:rsid w:val="003D6716"/>
    <w:rsid w:val="003E2596"/>
    <w:rsid w:val="003E37E0"/>
    <w:rsid w:val="003E4925"/>
    <w:rsid w:val="003E4F19"/>
    <w:rsid w:val="003E5DEF"/>
    <w:rsid w:val="003E660E"/>
    <w:rsid w:val="003E6B30"/>
    <w:rsid w:val="003E6D6B"/>
    <w:rsid w:val="003E7401"/>
    <w:rsid w:val="003E7AB4"/>
    <w:rsid w:val="003F30D8"/>
    <w:rsid w:val="003F70A3"/>
    <w:rsid w:val="003F78E7"/>
    <w:rsid w:val="00400539"/>
    <w:rsid w:val="00400D5A"/>
    <w:rsid w:val="00401E55"/>
    <w:rsid w:val="0040349A"/>
    <w:rsid w:val="004035AD"/>
    <w:rsid w:val="00403946"/>
    <w:rsid w:val="004039D5"/>
    <w:rsid w:val="0040436D"/>
    <w:rsid w:val="004043C2"/>
    <w:rsid w:val="00405697"/>
    <w:rsid w:val="00406452"/>
    <w:rsid w:val="00407E4F"/>
    <w:rsid w:val="00410543"/>
    <w:rsid w:val="00412A40"/>
    <w:rsid w:val="0041629C"/>
    <w:rsid w:val="004173CC"/>
    <w:rsid w:val="0042058C"/>
    <w:rsid w:val="004214CF"/>
    <w:rsid w:val="0042356B"/>
    <w:rsid w:val="004243D2"/>
    <w:rsid w:val="00424610"/>
    <w:rsid w:val="00424E7D"/>
    <w:rsid w:val="00425563"/>
    <w:rsid w:val="00427FAC"/>
    <w:rsid w:val="004306DF"/>
    <w:rsid w:val="00435751"/>
    <w:rsid w:val="004414A0"/>
    <w:rsid w:val="0044288E"/>
    <w:rsid w:val="0044585A"/>
    <w:rsid w:val="00445FCD"/>
    <w:rsid w:val="004465CD"/>
    <w:rsid w:val="00450C38"/>
    <w:rsid w:val="004517A4"/>
    <w:rsid w:val="0045323F"/>
    <w:rsid w:val="004547DC"/>
    <w:rsid w:val="00460542"/>
    <w:rsid w:val="00462059"/>
    <w:rsid w:val="004673CE"/>
    <w:rsid w:val="00467B66"/>
    <w:rsid w:val="00467DB6"/>
    <w:rsid w:val="00467EEE"/>
    <w:rsid w:val="00470028"/>
    <w:rsid w:val="0047600E"/>
    <w:rsid w:val="00476C78"/>
    <w:rsid w:val="0048126B"/>
    <w:rsid w:val="0048576D"/>
    <w:rsid w:val="004861CE"/>
    <w:rsid w:val="00493101"/>
    <w:rsid w:val="00493D25"/>
    <w:rsid w:val="00493FCF"/>
    <w:rsid w:val="0049495C"/>
    <w:rsid w:val="00495C48"/>
    <w:rsid w:val="00497EF6"/>
    <w:rsid w:val="004B0282"/>
    <w:rsid w:val="004B03F6"/>
    <w:rsid w:val="004B0996"/>
    <w:rsid w:val="004B1583"/>
    <w:rsid w:val="004B1D05"/>
    <w:rsid w:val="004B1EAD"/>
    <w:rsid w:val="004B20C6"/>
    <w:rsid w:val="004B69B8"/>
    <w:rsid w:val="004B6B8F"/>
    <w:rsid w:val="004B6F16"/>
    <w:rsid w:val="004B7511"/>
    <w:rsid w:val="004B7D4D"/>
    <w:rsid w:val="004C0553"/>
    <w:rsid w:val="004C5300"/>
    <w:rsid w:val="004C57B2"/>
    <w:rsid w:val="004C614B"/>
    <w:rsid w:val="004C795F"/>
    <w:rsid w:val="004C7A5B"/>
    <w:rsid w:val="004D43A6"/>
    <w:rsid w:val="004D5F54"/>
    <w:rsid w:val="004E057C"/>
    <w:rsid w:val="004E2C60"/>
    <w:rsid w:val="004E33EA"/>
    <w:rsid w:val="004E532B"/>
    <w:rsid w:val="004E698D"/>
    <w:rsid w:val="004E6C6D"/>
    <w:rsid w:val="004F092C"/>
    <w:rsid w:val="004F15E5"/>
    <w:rsid w:val="004F268E"/>
    <w:rsid w:val="004F3135"/>
    <w:rsid w:val="004F628A"/>
    <w:rsid w:val="004F7F79"/>
    <w:rsid w:val="00503212"/>
    <w:rsid w:val="00503373"/>
    <w:rsid w:val="00504920"/>
    <w:rsid w:val="00510744"/>
    <w:rsid w:val="0051109F"/>
    <w:rsid w:val="005114B6"/>
    <w:rsid w:val="0051337A"/>
    <w:rsid w:val="00513AEC"/>
    <w:rsid w:val="00515C87"/>
    <w:rsid w:val="00520403"/>
    <w:rsid w:val="0052095A"/>
    <w:rsid w:val="00522CD5"/>
    <w:rsid w:val="00522FFB"/>
    <w:rsid w:val="005249F7"/>
    <w:rsid w:val="00524FB2"/>
    <w:rsid w:val="0052750B"/>
    <w:rsid w:val="00532F41"/>
    <w:rsid w:val="00534136"/>
    <w:rsid w:val="005342CC"/>
    <w:rsid w:val="00536336"/>
    <w:rsid w:val="00537DEE"/>
    <w:rsid w:val="00540916"/>
    <w:rsid w:val="00541A28"/>
    <w:rsid w:val="00541D03"/>
    <w:rsid w:val="00541FCC"/>
    <w:rsid w:val="00542ED7"/>
    <w:rsid w:val="00546072"/>
    <w:rsid w:val="00546287"/>
    <w:rsid w:val="005465C8"/>
    <w:rsid w:val="00546F3F"/>
    <w:rsid w:val="00550D4A"/>
    <w:rsid w:val="00551BD4"/>
    <w:rsid w:val="005529DD"/>
    <w:rsid w:val="00552F32"/>
    <w:rsid w:val="00554256"/>
    <w:rsid w:val="005548C0"/>
    <w:rsid w:val="00554C23"/>
    <w:rsid w:val="005612E4"/>
    <w:rsid w:val="00561410"/>
    <w:rsid w:val="00562F0A"/>
    <w:rsid w:val="00564A29"/>
    <w:rsid w:val="00564FBC"/>
    <w:rsid w:val="005705A9"/>
    <w:rsid w:val="00571DF3"/>
    <w:rsid w:val="00572113"/>
    <w:rsid w:val="00572864"/>
    <w:rsid w:val="00573A96"/>
    <w:rsid w:val="0057413E"/>
    <w:rsid w:val="005765E0"/>
    <w:rsid w:val="0057771E"/>
    <w:rsid w:val="00577883"/>
    <w:rsid w:val="00581411"/>
    <w:rsid w:val="005816A3"/>
    <w:rsid w:val="0058307E"/>
    <w:rsid w:val="005841D9"/>
    <w:rsid w:val="00584747"/>
    <w:rsid w:val="0058618A"/>
    <w:rsid w:val="005862B6"/>
    <w:rsid w:val="005923A8"/>
    <w:rsid w:val="005923B0"/>
    <w:rsid w:val="00592E7D"/>
    <w:rsid w:val="005A4952"/>
    <w:rsid w:val="005A50A0"/>
    <w:rsid w:val="005A7237"/>
    <w:rsid w:val="005B004C"/>
    <w:rsid w:val="005B0062"/>
    <w:rsid w:val="005B0963"/>
    <w:rsid w:val="005B20A1"/>
    <w:rsid w:val="005B2478"/>
    <w:rsid w:val="005B37D1"/>
    <w:rsid w:val="005B6A00"/>
    <w:rsid w:val="005C1380"/>
    <w:rsid w:val="005C65BC"/>
    <w:rsid w:val="005D0979"/>
    <w:rsid w:val="005D10E2"/>
    <w:rsid w:val="005D2431"/>
    <w:rsid w:val="005D28DF"/>
    <w:rsid w:val="005D2AE1"/>
    <w:rsid w:val="005D4CB7"/>
    <w:rsid w:val="005D53BE"/>
    <w:rsid w:val="005D5B88"/>
    <w:rsid w:val="005D606E"/>
    <w:rsid w:val="005E1019"/>
    <w:rsid w:val="005E35F3"/>
    <w:rsid w:val="005E400D"/>
    <w:rsid w:val="005E4D96"/>
    <w:rsid w:val="005E695A"/>
    <w:rsid w:val="005E698D"/>
    <w:rsid w:val="005F09F1"/>
    <w:rsid w:val="005F2235"/>
    <w:rsid w:val="005F645A"/>
    <w:rsid w:val="006033CE"/>
    <w:rsid w:val="00603BC1"/>
    <w:rsid w:val="00610C0C"/>
    <w:rsid w:val="006118D1"/>
    <w:rsid w:val="006131B1"/>
    <w:rsid w:val="00613877"/>
    <w:rsid w:val="006140D0"/>
    <w:rsid w:val="006149A2"/>
    <w:rsid w:val="00616CC2"/>
    <w:rsid w:val="00620605"/>
    <w:rsid w:val="00620D93"/>
    <w:rsid w:val="006216FC"/>
    <w:rsid w:val="006220C1"/>
    <w:rsid w:val="00623C76"/>
    <w:rsid w:val="00623DCF"/>
    <w:rsid w:val="0062576D"/>
    <w:rsid w:val="00625788"/>
    <w:rsid w:val="0063277E"/>
    <w:rsid w:val="0063309C"/>
    <w:rsid w:val="006363F2"/>
    <w:rsid w:val="00637774"/>
    <w:rsid w:val="006423DE"/>
    <w:rsid w:val="006426D5"/>
    <w:rsid w:val="006456AC"/>
    <w:rsid w:val="00645841"/>
    <w:rsid w:val="00645B5F"/>
    <w:rsid w:val="006466FF"/>
    <w:rsid w:val="00646899"/>
    <w:rsid w:val="006507F7"/>
    <w:rsid w:val="0065248F"/>
    <w:rsid w:val="00654292"/>
    <w:rsid w:val="00655276"/>
    <w:rsid w:val="00655886"/>
    <w:rsid w:val="00656C00"/>
    <w:rsid w:val="00657FD3"/>
    <w:rsid w:val="00661967"/>
    <w:rsid w:val="006656B5"/>
    <w:rsid w:val="00665F92"/>
    <w:rsid w:val="0066633E"/>
    <w:rsid w:val="0066664D"/>
    <w:rsid w:val="00670E97"/>
    <w:rsid w:val="00671B49"/>
    <w:rsid w:val="00671CF4"/>
    <w:rsid w:val="00672442"/>
    <w:rsid w:val="006727A4"/>
    <w:rsid w:val="00674282"/>
    <w:rsid w:val="00675E90"/>
    <w:rsid w:val="00675EC3"/>
    <w:rsid w:val="00684C9E"/>
    <w:rsid w:val="006916D4"/>
    <w:rsid w:val="0069293D"/>
    <w:rsid w:val="006935C9"/>
    <w:rsid w:val="006956AD"/>
    <w:rsid w:val="00695745"/>
    <w:rsid w:val="00696D91"/>
    <w:rsid w:val="00697AC3"/>
    <w:rsid w:val="006A0A1A"/>
    <w:rsid w:val="006A1CC6"/>
    <w:rsid w:val="006A4E87"/>
    <w:rsid w:val="006A6460"/>
    <w:rsid w:val="006A7040"/>
    <w:rsid w:val="006A7C29"/>
    <w:rsid w:val="006B02BD"/>
    <w:rsid w:val="006B0955"/>
    <w:rsid w:val="006B104E"/>
    <w:rsid w:val="006B3FBC"/>
    <w:rsid w:val="006B4F09"/>
    <w:rsid w:val="006B5AEA"/>
    <w:rsid w:val="006B60F6"/>
    <w:rsid w:val="006B6220"/>
    <w:rsid w:val="006B6383"/>
    <w:rsid w:val="006B640D"/>
    <w:rsid w:val="006B6510"/>
    <w:rsid w:val="006B7678"/>
    <w:rsid w:val="006B7EA6"/>
    <w:rsid w:val="006C0058"/>
    <w:rsid w:val="006C317C"/>
    <w:rsid w:val="006C4279"/>
    <w:rsid w:val="006C4F0D"/>
    <w:rsid w:val="006C5A65"/>
    <w:rsid w:val="006C5BBF"/>
    <w:rsid w:val="006C61FA"/>
    <w:rsid w:val="006C774F"/>
    <w:rsid w:val="006D0896"/>
    <w:rsid w:val="006D5926"/>
    <w:rsid w:val="006D79A9"/>
    <w:rsid w:val="006D7E5C"/>
    <w:rsid w:val="006E0506"/>
    <w:rsid w:val="006E0511"/>
    <w:rsid w:val="006E458F"/>
    <w:rsid w:val="006E4B64"/>
    <w:rsid w:val="006E61CB"/>
    <w:rsid w:val="006E6956"/>
    <w:rsid w:val="006E799A"/>
    <w:rsid w:val="006E7C55"/>
    <w:rsid w:val="006F27F1"/>
    <w:rsid w:val="006F795A"/>
    <w:rsid w:val="00701F65"/>
    <w:rsid w:val="007022DA"/>
    <w:rsid w:val="0070391A"/>
    <w:rsid w:val="00704704"/>
    <w:rsid w:val="00705013"/>
    <w:rsid w:val="00705EA8"/>
    <w:rsid w:val="00706486"/>
    <w:rsid w:val="00712890"/>
    <w:rsid w:val="00712D68"/>
    <w:rsid w:val="007167FD"/>
    <w:rsid w:val="007214FC"/>
    <w:rsid w:val="00721822"/>
    <w:rsid w:val="00724B68"/>
    <w:rsid w:val="00725368"/>
    <w:rsid w:val="00727004"/>
    <w:rsid w:val="007304F3"/>
    <w:rsid w:val="00730E31"/>
    <w:rsid w:val="00732616"/>
    <w:rsid w:val="00732E3B"/>
    <w:rsid w:val="00733FF9"/>
    <w:rsid w:val="007349CD"/>
    <w:rsid w:val="00740C9F"/>
    <w:rsid w:val="00743F01"/>
    <w:rsid w:val="0074460A"/>
    <w:rsid w:val="00745B17"/>
    <w:rsid w:val="00752029"/>
    <w:rsid w:val="007526C4"/>
    <w:rsid w:val="00752825"/>
    <w:rsid w:val="00754E20"/>
    <w:rsid w:val="007554DF"/>
    <w:rsid w:val="00756074"/>
    <w:rsid w:val="0075776D"/>
    <w:rsid w:val="00760CC0"/>
    <w:rsid w:val="007613FB"/>
    <w:rsid w:val="00765610"/>
    <w:rsid w:val="007669DB"/>
    <w:rsid w:val="00766AE1"/>
    <w:rsid w:val="00766D62"/>
    <w:rsid w:val="00770FA9"/>
    <w:rsid w:val="007715AF"/>
    <w:rsid w:val="007722BF"/>
    <w:rsid w:val="00774FCD"/>
    <w:rsid w:val="00775223"/>
    <w:rsid w:val="00775436"/>
    <w:rsid w:val="00776A24"/>
    <w:rsid w:val="00780D0D"/>
    <w:rsid w:val="00784B28"/>
    <w:rsid w:val="00784EBA"/>
    <w:rsid w:val="007854B3"/>
    <w:rsid w:val="0078598B"/>
    <w:rsid w:val="00785D92"/>
    <w:rsid w:val="0078787D"/>
    <w:rsid w:val="00787FA8"/>
    <w:rsid w:val="007915EC"/>
    <w:rsid w:val="00795101"/>
    <w:rsid w:val="00797EF0"/>
    <w:rsid w:val="007A1581"/>
    <w:rsid w:val="007A2117"/>
    <w:rsid w:val="007A2349"/>
    <w:rsid w:val="007A4C27"/>
    <w:rsid w:val="007A5308"/>
    <w:rsid w:val="007A56D7"/>
    <w:rsid w:val="007A651D"/>
    <w:rsid w:val="007B78BA"/>
    <w:rsid w:val="007C0396"/>
    <w:rsid w:val="007C0564"/>
    <w:rsid w:val="007C080E"/>
    <w:rsid w:val="007C2F81"/>
    <w:rsid w:val="007C3A0A"/>
    <w:rsid w:val="007C45C4"/>
    <w:rsid w:val="007D0C3F"/>
    <w:rsid w:val="007D10F2"/>
    <w:rsid w:val="007D329F"/>
    <w:rsid w:val="007D385E"/>
    <w:rsid w:val="007D58F3"/>
    <w:rsid w:val="007D5CD4"/>
    <w:rsid w:val="007D75DF"/>
    <w:rsid w:val="007E162F"/>
    <w:rsid w:val="007E20BF"/>
    <w:rsid w:val="007E3806"/>
    <w:rsid w:val="007E67A0"/>
    <w:rsid w:val="007E730D"/>
    <w:rsid w:val="007F3A58"/>
    <w:rsid w:val="007F3B28"/>
    <w:rsid w:val="007F3CFA"/>
    <w:rsid w:val="007F403E"/>
    <w:rsid w:val="007F6A1B"/>
    <w:rsid w:val="007F70B5"/>
    <w:rsid w:val="007F7D82"/>
    <w:rsid w:val="008016C3"/>
    <w:rsid w:val="0080243A"/>
    <w:rsid w:val="00804AFC"/>
    <w:rsid w:val="008059D1"/>
    <w:rsid w:val="0080722D"/>
    <w:rsid w:val="00807EF1"/>
    <w:rsid w:val="00810CEA"/>
    <w:rsid w:val="00812178"/>
    <w:rsid w:val="00812520"/>
    <w:rsid w:val="00815017"/>
    <w:rsid w:val="00815FE5"/>
    <w:rsid w:val="008233E5"/>
    <w:rsid w:val="00825430"/>
    <w:rsid w:val="00826A64"/>
    <w:rsid w:val="00827214"/>
    <w:rsid w:val="0083009D"/>
    <w:rsid w:val="00833DE8"/>
    <w:rsid w:val="00833F47"/>
    <w:rsid w:val="008348C3"/>
    <w:rsid w:val="008355E1"/>
    <w:rsid w:val="00835F31"/>
    <w:rsid w:val="00835FAA"/>
    <w:rsid w:val="008365C5"/>
    <w:rsid w:val="008373B4"/>
    <w:rsid w:val="008413D4"/>
    <w:rsid w:val="00841573"/>
    <w:rsid w:val="00841743"/>
    <w:rsid w:val="00841BE3"/>
    <w:rsid w:val="00842852"/>
    <w:rsid w:val="00843786"/>
    <w:rsid w:val="00845270"/>
    <w:rsid w:val="00847A3A"/>
    <w:rsid w:val="00847D37"/>
    <w:rsid w:val="00853B70"/>
    <w:rsid w:val="0085449D"/>
    <w:rsid w:val="00854A6F"/>
    <w:rsid w:val="00861D5E"/>
    <w:rsid w:val="00861F39"/>
    <w:rsid w:val="00864CDD"/>
    <w:rsid w:val="00865CD1"/>
    <w:rsid w:val="00866C86"/>
    <w:rsid w:val="00866CE1"/>
    <w:rsid w:val="00866EA3"/>
    <w:rsid w:val="00871A41"/>
    <w:rsid w:val="00872AF7"/>
    <w:rsid w:val="00872CB6"/>
    <w:rsid w:val="00876529"/>
    <w:rsid w:val="00877B61"/>
    <w:rsid w:val="0088262F"/>
    <w:rsid w:val="0088649A"/>
    <w:rsid w:val="00886D76"/>
    <w:rsid w:val="00893732"/>
    <w:rsid w:val="0089473D"/>
    <w:rsid w:val="0089542C"/>
    <w:rsid w:val="008970E6"/>
    <w:rsid w:val="008971BC"/>
    <w:rsid w:val="008A05AB"/>
    <w:rsid w:val="008A16AD"/>
    <w:rsid w:val="008A2D4C"/>
    <w:rsid w:val="008A3DB4"/>
    <w:rsid w:val="008A4A26"/>
    <w:rsid w:val="008B0A07"/>
    <w:rsid w:val="008B0A40"/>
    <w:rsid w:val="008B292E"/>
    <w:rsid w:val="008B4DB0"/>
    <w:rsid w:val="008B5520"/>
    <w:rsid w:val="008B5B86"/>
    <w:rsid w:val="008B5EA1"/>
    <w:rsid w:val="008C0A74"/>
    <w:rsid w:val="008C1495"/>
    <w:rsid w:val="008C2B50"/>
    <w:rsid w:val="008C3EF9"/>
    <w:rsid w:val="008C5E2A"/>
    <w:rsid w:val="008D5DE0"/>
    <w:rsid w:val="008D69C5"/>
    <w:rsid w:val="008D7404"/>
    <w:rsid w:val="008E0BD3"/>
    <w:rsid w:val="008E242B"/>
    <w:rsid w:val="008E3210"/>
    <w:rsid w:val="008E41CE"/>
    <w:rsid w:val="008F1FC6"/>
    <w:rsid w:val="008F2566"/>
    <w:rsid w:val="008F2BDD"/>
    <w:rsid w:val="008F41C6"/>
    <w:rsid w:val="008F70AD"/>
    <w:rsid w:val="008F72A3"/>
    <w:rsid w:val="00901ED7"/>
    <w:rsid w:val="009022BF"/>
    <w:rsid w:val="00903507"/>
    <w:rsid w:val="009035A0"/>
    <w:rsid w:val="00905361"/>
    <w:rsid w:val="00905C89"/>
    <w:rsid w:val="009062C0"/>
    <w:rsid w:val="00907D68"/>
    <w:rsid w:val="00911A37"/>
    <w:rsid w:val="00911CD9"/>
    <w:rsid w:val="00912B71"/>
    <w:rsid w:val="009143BC"/>
    <w:rsid w:val="00915E8C"/>
    <w:rsid w:val="00922CAF"/>
    <w:rsid w:val="0092467B"/>
    <w:rsid w:val="00926586"/>
    <w:rsid w:val="00931632"/>
    <w:rsid w:val="00931DA8"/>
    <w:rsid w:val="00931FFD"/>
    <w:rsid w:val="00932C92"/>
    <w:rsid w:val="009349F5"/>
    <w:rsid w:val="00935503"/>
    <w:rsid w:val="0093680E"/>
    <w:rsid w:val="009368E6"/>
    <w:rsid w:val="00937465"/>
    <w:rsid w:val="00937A55"/>
    <w:rsid w:val="00937FAE"/>
    <w:rsid w:val="00940136"/>
    <w:rsid w:val="0094066E"/>
    <w:rsid w:val="0094081E"/>
    <w:rsid w:val="009408DD"/>
    <w:rsid w:val="00941440"/>
    <w:rsid w:val="009424D4"/>
    <w:rsid w:val="00942D94"/>
    <w:rsid w:val="00945053"/>
    <w:rsid w:val="009454E4"/>
    <w:rsid w:val="00946556"/>
    <w:rsid w:val="00951545"/>
    <w:rsid w:val="00951553"/>
    <w:rsid w:val="009572BE"/>
    <w:rsid w:val="00957B40"/>
    <w:rsid w:val="00957FBF"/>
    <w:rsid w:val="0096683A"/>
    <w:rsid w:val="00966B1E"/>
    <w:rsid w:val="009707CB"/>
    <w:rsid w:val="009709FE"/>
    <w:rsid w:val="0097205C"/>
    <w:rsid w:val="00975744"/>
    <w:rsid w:val="0097665F"/>
    <w:rsid w:val="00982113"/>
    <w:rsid w:val="0098239F"/>
    <w:rsid w:val="009829F1"/>
    <w:rsid w:val="00983236"/>
    <w:rsid w:val="00984240"/>
    <w:rsid w:val="00984EDE"/>
    <w:rsid w:val="00985FAF"/>
    <w:rsid w:val="0098742E"/>
    <w:rsid w:val="00987902"/>
    <w:rsid w:val="00987E67"/>
    <w:rsid w:val="00990460"/>
    <w:rsid w:val="0099235B"/>
    <w:rsid w:val="009949C9"/>
    <w:rsid w:val="00995B07"/>
    <w:rsid w:val="009963F1"/>
    <w:rsid w:val="009A2595"/>
    <w:rsid w:val="009A2619"/>
    <w:rsid w:val="009A2763"/>
    <w:rsid w:val="009A4D6A"/>
    <w:rsid w:val="009A75EA"/>
    <w:rsid w:val="009A7C04"/>
    <w:rsid w:val="009B10D6"/>
    <w:rsid w:val="009B2624"/>
    <w:rsid w:val="009B300E"/>
    <w:rsid w:val="009B44A3"/>
    <w:rsid w:val="009B62F9"/>
    <w:rsid w:val="009C2912"/>
    <w:rsid w:val="009C461E"/>
    <w:rsid w:val="009C4A1E"/>
    <w:rsid w:val="009C631B"/>
    <w:rsid w:val="009C6927"/>
    <w:rsid w:val="009D3DAA"/>
    <w:rsid w:val="009D65D0"/>
    <w:rsid w:val="009D6E95"/>
    <w:rsid w:val="009D7AF9"/>
    <w:rsid w:val="009D7E91"/>
    <w:rsid w:val="009E54F4"/>
    <w:rsid w:val="009E5552"/>
    <w:rsid w:val="009E6605"/>
    <w:rsid w:val="009F2BFA"/>
    <w:rsid w:val="009F4D0A"/>
    <w:rsid w:val="009F5512"/>
    <w:rsid w:val="009F6EDF"/>
    <w:rsid w:val="009F7774"/>
    <w:rsid w:val="00A016D8"/>
    <w:rsid w:val="00A021CD"/>
    <w:rsid w:val="00A036CF"/>
    <w:rsid w:val="00A03A3D"/>
    <w:rsid w:val="00A03B76"/>
    <w:rsid w:val="00A03F4B"/>
    <w:rsid w:val="00A0435C"/>
    <w:rsid w:val="00A0507C"/>
    <w:rsid w:val="00A05FA7"/>
    <w:rsid w:val="00A103CF"/>
    <w:rsid w:val="00A10515"/>
    <w:rsid w:val="00A11D32"/>
    <w:rsid w:val="00A1375E"/>
    <w:rsid w:val="00A14A5F"/>
    <w:rsid w:val="00A14F26"/>
    <w:rsid w:val="00A15149"/>
    <w:rsid w:val="00A2002B"/>
    <w:rsid w:val="00A2028D"/>
    <w:rsid w:val="00A235BB"/>
    <w:rsid w:val="00A254F8"/>
    <w:rsid w:val="00A26A33"/>
    <w:rsid w:val="00A27F80"/>
    <w:rsid w:val="00A40B88"/>
    <w:rsid w:val="00A40EB5"/>
    <w:rsid w:val="00A42A41"/>
    <w:rsid w:val="00A43622"/>
    <w:rsid w:val="00A4525B"/>
    <w:rsid w:val="00A45960"/>
    <w:rsid w:val="00A45D52"/>
    <w:rsid w:val="00A46215"/>
    <w:rsid w:val="00A46B48"/>
    <w:rsid w:val="00A50EAF"/>
    <w:rsid w:val="00A54180"/>
    <w:rsid w:val="00A554D4"/>
    <w:rsid w:val="00A55B2F"/>
    <w:rsid w:val="00A5750A"/>
    <w:rsid w:val="00A57F77"/>
    <w:rsid w:val="00A602F9"/>
    <w:rsid w:val="00A61984"/>
    <w:rsid w:val="00A638EF"/>
    <w:rsid w:val="00A63A8A"/>
    <w:rsid w:val="00A650EE"/>
    <w:rsid w:val="00A65A95"/>
    <w:rsid w:val="00A662C8"/>
    <w:rsid w:val="00A71157"/>
    <w:rsid w:val="00A71C4F"/>
    <w:rsid w:val="00A71DDB"/>
    <w:rsid w:val="00A725CB"/>
    <w:rsid w:val="00A73C5A"/>
    <w:rsid w:val="00A74F10"/>
    <w:rsid w:val="00A7748B"/>
    <w:rsid w:val="00A804AD"/>
    <w:rsid w:val="00A81BD0"/>
    <w:rsid w:val="00A849D4"/>
    <w:rsid w:val="00A86539"/>
    <w:rsid w:val="00A877B4"/>
    <w:rsid w:val="00A87828"/>
    <w:rsid w:val="00A9267E"/>
    <w:rsid w:val="00A966E6"/>
    <w:rsid w:val="00A96E37"/>
    <w:rsid w:val="00AA06F9"/>
    <w:rsid w:val="00AA365F"/>
    <w:rsid w:val="00AA6EE1"/>
    <w:rsid w:val="00AB13E7"/>
    <w:rsid w:val="00AB19EB"/>
    <w:rsid w:val="00AB2464"/>
    <w:rsid w:val="00AB2BE3"/>
    <w:rsid w:val="00AB504A"/>
    <w:rsid w:val="00AB61C0"/>
    <w:rsid w:val="00AB7834"/>
    <w:rsid w:val="00AC0494"/>
    <w:rsid w:val="00AC2150"/>
    <w:rsid w:val="00AC3DD4"/>
    <w:rsid w:val="00AC3F0B"/>
    <w:rsid w:val="00AC4D5F"/>
    <w:rsid w:val="00AC593D"/>
    <w:rsid w:val="00AC7E5C"/>
    <w:rsid w:val="00AD1847"/>
    <w:rsid w:val="00AD1CF5"/>
    <w:rsid w:val="00AD5487"/>
    <w:rsid w:val="00AD5E9A"/>
    <w:rsid w:val="00AE040E"/>
    <w:rsid w:val="00AE08DB"/>
    <w:rsid w:val="00AE22E3"/>
    <w:rsid w:val="00AE2729"/>
    <w:rsid w:val="00AE3C28"/>
    <w:rsid w:val="00AE5AE2"/>
    <w:rsid w:val="00AE5DBA"/>
    <w:rsid w:val="00AE6939"/>
    <w:rsid w:val="00AE7343"/>
    <w:rsid w:val="00AF2C56"/>
    <w:rsid w:val="00AF5C67"/>
    <w:rsid w:val="00AF7F78"/>
    <w:rsid w:val="00B0076B"/>
    <w:rsid w:val="00B0092A"/>
    <w:rsid w:val="00B051BB"/>
    <w:rsid w:val="00B05B40"/>
    <w:rsid w:val="00B1458E"/>
    <w:rsid w:val="00B14C51"/>
    <w:rsid w:val="00B150CF"/>
    <w:rsid w:val="00B20F44"/>
    <w:rsid w:val="00B21C47"/>
    <w:rsid w:val="00B21F53"/>
    <w:rsid w:val="00B24395"/>
    <w:rsid w:val="00B24742"/>
    <w:rsid w:val="00B27882"/>
    <w:rsid w:val="00B3013B"/>
    <w:rsid w:val="00B30A29"/>
    <w:rsid w:val="00B357BF"/>
    <w:rsid w:val="00B43F18"/>
    <w:rsid w:val="00B4453B"/>
    <w:rsid w:val="00B44F11"/>
    <w:rsid w:val="00B44FEE"/>
    <w:rsid w:val="00B4727D"/>
    <w:rsid w:val="00B51748"/>
    <w:rsid w:val="00B51CBA"/>
    <w:rsid w:val="00B52496"/>
    <w:rsid w:val="00B5402F"/>
    <w:rsid w:val="00B605EE"/>
    <w:rsid w:val="00B61621"/>
    <w:rsid w:val="00B62979"/>
    <w:rsid w:val="00B668C9"/>
    <w:rsid w:val="00B6753D"/>
    <w:rsid w:val="00B70056"/>
    <w:rsid w:val="00B70CBE"/>
    <w:rsid w:val="00B70EB4"/>
    <w:rsid w:val="00B72D8E"/>
    <w:rsid w:val="00B73398"/>
    <w:rsid w:val="00B73F92"/>
    <w:rsid w:val="00B75251"/>
    <w:rsid w:val="00B76401"/>
    <w:rsid w:val="00B77FE8"/>
    <w:rsid w:val="00B823A7"/>
    <w:rsid w:val="00B86311"/>
    <w:rsid w:val="00B87D11"/>
    <w:rsid w:val="00B90FA5"/>
    <w:rsid w:val="00B919F1"/>
    <w:rsid w:val="00B92B7E"/>
    <w:rsid w:val="00B94310"/>
    <w:rsid w:val="00B94DC9"/>
    <w:rsid w:val="00B94E30"/>
    <w:rsid w:val="00B94F95"/>
    <w:rsid w:val="00B9631D"/>
    <w:rsid w:val="00BA0ADA"/>
    <w:rsid w:val="00BA1764"/>
    <w:rsid w:val="00BA34FD"/>
    <w:rsid w:val="00BA4C3A"/>
    <w:rsid w:val="00BA54F0"/>
    <w:rsid w:val="00BA6249"/>
    <w:rsid w:val="00BB0650"/>
    <w:rsid w:val="00BB25EB"/>
    <w:rsid w:val="00BB3648"/>
    <w:rsid w:val="00BB3651"/>
    <w:rsid w:val="00BB465E"/>
    <w:rsid w:val="00BB468D"/>
    <w:rsid w:val="00BB7556"/>
    <w:rsid w:val="00BC06B6"/>
    <w:rsid w:val="00BC0E8D"/>
    <w:rsid w:val="00BC20A6"/>
    <w:rsid w:val="00BC49A4"/>
    <w:rsid w:val="00BC4B82"/>
    <w:rsid w:val="00BC4C3A"/>
    <w:rsid w:val="00BC511F"/>
    <w:rsid w:val="00BC7163"/>
    <w:rsid w:val="00BD255A"/>
    <w:rsid w:val="00BD5288"/>
    <w:rsid w:val="00BE198E"/>
    <w:rsid w:val="00BE6551"/>
    <w:rsid w:val="00BF093B"/>
    <w:rsid w:val="00BF0E16"/>
    <w:rsid w:val="00BF5381"/>
    <w:rsid w:val="00BF76C5"/>
    <w:rsid w:val="00BF7989"/>
    <w:rsid w:val="00C02B4F"/>
    <w:rsid w:val="00C0531E"/>
    <w:rsid w:val="00C06B2A"/>
    <w:rsid w:val="00C07395"/>
    <w:rsid w:val="00C130B4"/>
    <w:rsid w:val="00C17740"/>
    <w:rsid w:val="00C211BE"/>
    <w:rsid w:val="00C21514"/>
    <w:rsid w:val="00C21895"/>
    <w:rsid w:val="00C2212D"/>
    <w:rsid w:val="00C23709"/>
    <w:rsid w:val="00C25D05"/>
    <w:rsid w:val="00C2748D"/>
    <w:rsid w:val="00C318F2"/>
    <w:rsid w:val="00C32369"/>
    <w:rsid w:val="00C33219"/>
    <w:rsid w:val="00C33B48"/>
    <w:rsid w:val="00C349EA"/>
    <w:rsid w:val="00C35A9A"/>
    <w:rsid w:val="00C35B2B"/>
    <w:rsid w:val="00C4244F"/>
    <w:rsid w:val="00C4260F"/>
    <w:rsid w:val="00C45104"/>
    <w:rsid w:val="00C475F3"/>
    <w:rsid w:val="00C5093C"/>
    <w:rsid w:val="00C52086"/>
    <w:rsid w:val="00C567D9"/>
    <w:rsid w:val="00C573E8"/>
    <w:rsid w:val="00C57BEA"/>
    <w:rsid w:val="00C632ED"/>
    <w:rsid w:val="00C66150"/>
    <w:rsid w:val="00C67699"/>
    <w:rsid w:val="00C70EF5"/>
    <w:rsid w:val="00C71830"/>
    <w:rsid w:val="00C73F6A"/>
    <w:rsid w:val="00C756C5"/>
    <w:rsid w:val="00C82CAE"/>
    <w:rsid w:val="00C82FD6"/>
    <w:rsid w:val="00C83111"/>
    <w:rsid w:val="00C832E2"/>
    <w:rsid w:val="00C84614"/>
    <w:rsid w:val="00C854A5"/>
    <w:rsid w:val="00C85FA4"/>
    <w:rsid w:val="00C8688C"/>
    <w:rsid w:val="00C87AB8"/>
    <w:rsid w:val="00C87D50"/>
    <w:rsid w:val="00C90A9F"/>
    <w:rsid w:val="00C930A8"/>
    <w:rsid w:val="00C9634A"/>
    <w:rsid w:val="00C97DD7"/>
    <w:rsid w:val="00C97F4B"/>
    <w:rsid w:val="00CA00EB"/>
    <w:rsid w:val="00CA073A"/>
    <w:rsid w:val="00CA275D"/>
    <w:rsid w:val="00CA3B74"/>
    <w:rsid w:val="00CA4B17"/>
    <w:rsid w:val="00CA5A08"/>
    <w:rsid w:val="00CA6CB8"/>
    <w:rsid w:val="00CA6CDB"/>
    <w:rsid w:val="00CB0C17"/>
    <w:rsid w:val="00CB1312"/>
    <w:rsid w:val="00CB5569"/>
    <w:rsid w:val="00CB5743"/>
    <w:rsid w:val="00CB5C05"/>
    <w:rsid w:val="00CC1192"/>
    <w:rsid w:val="00CC31E8"/>
    <w:rsid w:val="00CC3524"/>
    <w:rsid w:val="00CC56A6"/>
    <w:rsid w:val="00CC7608"/>
    <w:rsid w:val="00CD040E"/>
    <w:rsid w:val="00CD1D3F"/>
    <w:rsid w:val="00CD27BE"/>
    <w:rsid w:val="00CD37A5"/>
    <w:rsid w:val="00CD3E2F"/>
    <w:rsid w:val="00CD3F69"/>
    <w:rsid w:val="00CD40AC"/>
    <w:rsid w:val="00CD5279"/>
    <w:rsid w:val="00CD6EF0"/>
    <w:rsid w:val="00CD6F0F"/>
    <w:rsid w:val="00CE04E8"/>
    <w:rsid w:val="00CE0762"/>
    <w:rsid w:val="00CE0BB7"/>
    <w:rsid w:val="00CE106D"/>
    <w:rsid w:val="00CE3E9A"/>
    <w:rsid w:val="00CE5187"/>
    <w:rsid w:val="00CE53FB"/>
    <w:rsid w:val="00CE55A2"/>
    <w:rsid w:val="00CE5B0D"/>
    <w:rsid w:val="00CE772C"/>
    <w:rsid w:val="00CF0280"/>
    <w:rsid w:val="00CF0828"/>
    <w:rsid w:val="00CF0CE8"/>
    <w:rsid w:val="00CF4D3E"/>
    <w:rsid w:val="00CF6E39"/>
    <w:rsid w:val="00CF72DA"/>
    <w:rsid w:val="00CF7908"/>
    <w:rsid w:val="00D0352C"/>
    <w:rsid w:val="00D05B71"/>
    <w:rsid w:val="00D13F20"/>
    <w:rsid w:val="00D14DAC"/>
    <w:rsid w:val="00D159B2"/>
    <w:rsid w:val="00D15B4E"/>
    <w:rsid w:val="00D17378"/>
    <w:rsid w:val="00D177E7"/>
    <w:rsid w:val="00D17B57"/>
    <w:rsid w:val="00D20727"/>
    <w:rsid w:val="00D2079F"/>
    <w:rsid w:val="00D25073"/>
    <w:rsid w:val="00D27BE3"/>
    <w:rsid w:val="00D335B1"/>
    <w:rsid w:val="00D34659"/>
    <w:rsid w:val="00D37C96"/>
    <w:rsid w:val="00D41713"/>
    <w:rsid w:val="00D41FF3"/>
    <w:rsid w:val="00D42667"/>
    <w:rsid w:val="00D430A0"/>
    <w:rsid w:val="00D43301"/>
    <w:rsid w:val="00D447EF"/>
    <w:rsid w:val="00D50108"/>
    <w:rsid w:val="00D505E2"/>
    <w:rsid w:val="00D51246"/>
    <w:rsid w:val="00D5284C"/>
    <w:rsid w:val="00D52915"/>
    <w:rsid w:val="00D536DD"/>
    <w:rsid w:val="00D54A6C"/>
    <w:rsid w:val="00D54DD2"/>
    <w:rsid w:val="00D57AF5"/>
    <w:rsid w:val="00D62CCB"/>
    <w:rsid w:val="00D668D0"/>
    <w:rsid w:val="00D67614"/>
    <w:rsid w:val="00D67A9D"/>
    <w:rsid w:val="00D7463D"/>
    <w:rsid w:val="00D74A63"/>
    <w:rsid w:val="00D800C2"/>
    <w:rsid w:val="00D804E0"/>
    <w:rsid w:val="00D80BD7"/>
    <w:rsid w:val="00D80F5A"/>
    <w:rsid w:val="00D83846"/>
    <w:rsid w:val="00D84473"/>
    <w:rsid w:val="00D84E4A"/>
    <w:rsid w:val="00D92AD0"/>
    <w:rsid w:val="00D92F83"/>
    <w:rsid w:val="00D9314A"/>
    <w:rsid w:val="00D94A98"/>
    <w:rsid w:val="00D96078"/>
    <w:rsid w:val="00D971E9"/>
    <w:rsid w:val="00DA3EBC"/>
    <w:rsid w:val="00DA4540"/>
    <w:rsid w:val="00DA5252"/>
    <w:rsid w:val="00DA587E"/>
    <w:rsid w:val="00DA77E9"/>
    <w:rsid w:val="00DA7A1E"/>
    <w:rsid w:val="00DB0A69"/>
    <w:rsid w:val="00DB2809"/>
    <w:rsid w:val="00DB2A6F"/>
    <w:rsid w:val="00DB3052"/>
    <w:rsid w:val="00DB49FE"/>
    <w:rsid w:val="00DB60DD"/>
    <w:rsid w:val="00DC07E7"/>
    <w:rsid w:val="00DC2D17"/>
    <w:rsid w:val="00DC3730"/>
    <w:rsid w:val="00DC463F"/>
    <w:rsid w:val="00DC47B7"/>
    <w:rsid w:val="00DC52D7"/>
    <w:rsid w:val="00DC6F90"/>
    <w:rsid w:val="00DC7A5C"/>
    <w:rsid w:val="00DD02E4"/>
    <w:rsid w:val="00DD442E"/>
    <w:rsid w:val="00DD5D3D"/>
    <w:rsid w:val="00DE07D0"/>
    <w:rsid w:val="00DE23BF"/>
    <w:rsid w:val="00DE28F3"/>
    <w:rsid w:val="00DE34F9"/>
    <w:rsid w:val="00DE359E"/>
    <w:rsid w:val="00DE3981"/>
    <w:rsid w:val="00DE40DD"/>
    <w:rsid w:val="00DE4F5C"/>
    <w:rsid w:val="00DE61BA"/>
    <w:rsid w:val="00DE6A0B"/>
    <w:rsid w:val="00DE6DBC"/>
    <w:rsid w:val="00DE7755"/>
    <w:rsid w:val="00DF01DB"/>
    <w:rsid w:val="00DF0421"/>
    <w:rsid w:val="00DF059A"/>
    <w:rsid w:val="00DF060A"/>
    <w:rsid w:val="00DF1B30"/>
    <w:rsid w:val="00DF35EA"/>
    <w:rsid w:val="00DF383F"/>
    <w:rsid w:val="00DF6B61"/>
    <w:rsid w:val="00DF6D19"/>
    <w:rsid w:val="00DF70F5"/>
    <w:rsid w:val="00E01DA0"/>
    <w:rsid w:val="00E01E58"/>
    <w:rsid w:val="00E056A8"/>
    <w:rsid w:val="00E10EB6"/>
    <w:rsid w:val="00E11093"/>
    <w:rsid w:val="00E13F49"/>
    <w:rsid w:val="00E21528"/>
    <w:rsid w:val="00E2252C"/>
    <w:rsid w:val="00E270C0"/>
    <w:rsid w:val="00E2713B"/>
    <w:rsid w:val="00E27CD4"/>
    <w:rsid w:val="00E312E3"/>
    <w:rsid w:val="00E31EC1"/>
    <w:rsid w:val="00E36D82"/>
    <w:rsid w:val="00E36EE8"/>
    <w:rsid w:val="00E403B8"/>
    <w:rsid w:val="00E4266F"/>
    <w:rsid w:val="00E460B9"/>
    <w:rsid w:val="00E476A7"/>
    <w:rsid w:val="00E50B08"/>
    <w:rsid w:val="00E516A8"/>
    <w:rsid w:val="00E53962"/>
    <w:rsid w:val="00E54460"/>
    <w:rsid w:val="00E5479E"/>
    <w:rsid w:val="00E55E9E"/>
    <w:rsid w:val="00E60E78"/>
    <w:rsid w:val="00E61DD6"/>
    <w:rsid w:val="00E6445B"/>
    <w:rsid w:val="00E644DD"/>
    <w:rsid w:val="00E67121"/>
    <w:rsid w:val="00E715AF"/>
    <w:rsid w:val="00E7198D"/>
    <w:rsid w:val="00E72306"/>
    <w:rsid w:val="00E7265B"/>
    <w:rsid w:val="00E72711"/>
    <w:rsid w:val="00E735AF"/>
    <w:rsid w:val="00E74CA6"/>
    <w:rsid w:val="00E75E3D"/>
    <w:rsid w:val="00E8005D"/>
    <w:rsid w:val="00E8289B"/>
    <w:rsid w:val="00E8370C"/>
    <w:rsid w:val="00E84C86"/>
    <w:rsid w:val="00E90325"/>
    <w:rsid w:val="00E9731C"/>
    <w:rsid w:val="00EA1C8B"/>
    <w:rsid w:val="00EA22D3"/>
    <w:rsid w:val="00EA4496"/>
    <w:rsid w:val="00EA4E4C"/>
    <w:rsid w:val="00EA4EF0"/>
    <w:rsid w:val="00EA589B"/>
    <w:rsid w:val="00EA7A70"/>
    <w:rsid w:val="00EB0FD9"/>
    <w:rsid w:val="00EB138C"/>
    <w:rsid w:val="00EB341A"/>
    <w:rsid w:val="00EB5224"/>
    <w:rsid w:val="00EB6C80"/>
    <w:rsid w:val="00EB7442"/>
    <w:rsid w:val="00EC0184"/>
    <w:rsid w:val="00EC0810"/>
    <w:rsid w:val="00EC37DB"/>
    <w:rsid w:val="00EC5071"/>
    <w:rsid w:val="00EC5AA9"/>
    <w:rsid w:val="00ED3955"/>
    <w:rsid w:val="00EE160A"/>
    <w:rsid w:val="00EE3274"/>
    <w:rsid w:val="00EE47D6"/>
    <w:rsid w:val="00EE56D8"/>
    <w:rsid w:val="00EE59D2"/>
    <w:rsid w:val="00EE5B48"/>
    <w:rsid w:val="00EE7E3E"/>
    <w:rsid w:val="00EF63AB"/>
    <w:rsid w:val="00F017AF"/>
    <w:rsid w:val="00F022F1"/>
    <w:rsid w:val="00F03736"/>
    <w:rsid w:val="00F0384E"/>
    <w:rsid w:val="00F041C4"/>
    <w:rsid w:val="00F07795"/>
    <w:rsid w:val="00F1006E"/>
    <w:rsid w:val="00F14364"/>
    <w:rsid w:val="00F1598C"/>
    <w:rsid w:val="00F15E23"/>
    <w:rsid w:val="00F1603B"/>
    <w:rsid w:val="00F20BC6"/>
    <w:rsid w:val="00F21DE6"/>
    <w:rsid w:val="00F21E5A"/>
    <w:rsid w:val="00F23C12"/>
    <w:rsid w:val="00F24F58"/>
    <w:rsid w:val="00F251BF"/>
    <w:rsid w:val="00F255FC"/>
    <w:rsid w:val="00F25916"/>
    <w:rsid w:val="00F259B0"/>
    <w:rsid w:val="00F26A20"/>
    <w:rsid w:val="00F276C9"/>
    <w:rsid w:val="00F30F0D"/>
    <w:rsid w:val="00F3184C"/>
    <w:rsid w:val="00F36C43"/>
    <w:rsid w:val="00F36D79"/>
    <w:rsid w:val="00F40690"/>
    <w:rsid w:val="00F4116B"/>
    <w:rsid w:val="00F43B8F"/>
    <w:rsid w:val="00F44B78"/>
    <w:rsid w:val="00F453CD"/>
    <w:rsid w:val="00F45663"/>
    <w:rsid w:val="00F5060A"/>
    <w:rsid w:val="00F51785"/>
    <w:rsid w:val="00F51FBB"/>
    <w:rsid w:val="00F52FF0"/>
    <w:rsid w:val="00F530D7"/>
    <w:rsid w:val="00F541E6"/>
    <w:rsid w:val="00F56D1E"/>
    <w:rsid w:val="00F57223"/>
    <w:rsid w:val="00F57267"/>
    <w:rsid w:val="00F640BF"/>
    <w:rsid w:val="00F66C47"/>
    <w:rsid w:val="00F70754"/>
    <w:rsid w:val="00F7228D"/>
    <w:rsid w:val="00F73A9E"/>
    <w:rsid w:val="00F74410"/>
    <w:rsid w:val="00F754BE"/>
    <w:rsid w:val="00F76EFC"/>
    <w:rsid w:val="00F8121F"/>
    <w:rsid w:val="00F8511D"/>
    <w:rsid w:val="00F85DEE"/>
    <w:rsid w:val="00F879A1"/>
    <w:rsid w:val="00F91EA9"/>
    <w:rsid w:val="00F92313"/>
    <w:rsid w:val="00F92FC4"/>
    <w:rsid w:val="00F9539D"/>
    <w:rsid w:val="00F9793C"/>
    <w:rsid w:val="00F97E10"/>
    <w:rsid w:val="00FA0C14"/>
    <w:rsid w:val="00FB0C88"/>
    <w:rsid w:val="00FB3BA6"/>
    <w:rsid w:val="00FB4715"/>
    <w:rsid w:val="00FB4B02"/>
    <w:rsid w:val="00FB619E"/>
    <w:rsid w:val="00FC2D40"/>
    <w:rsid w:val="00FC3600"/>
    <w:rsid w:val="00FC3884"/>
    <w:rsid w:val="00FC44DC"/>
    <w:rsid w:val="00FC565B"/>
    <w:rsid w:val="00FD091B"/>
    <w:rsid w:val="00FD1C83"/>
    <w:rsid w:val="00FD6E73"/>
    <w:rsid w:val="00FD7D0F"/>
    <w:rsid w:val="00FE006E"/>
    <w:rsid w:val="00FE0578"/>
    <w:rsid w:val="00FE0CFD"/>
    <w:rsid w:val="00FE35B4"/>
    <w:rsid w:val="00FE54D4"/>
    <w:rsid w:val="00FF0DF1"/>
    <w:rsid w:val="00FF1E44"/>
    <w:rsid w:val="00FF2AC2"/>
    <w:rsid w:val="00FF644D"/>
    <w:rsid w:val="00FF6F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2A99DB"/>
  <w15:chartTrackingRefBased/>
  <w15:docId w15:val="{875960D9-4202-4A5E-BA1C-132D7657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246"/>
    <w:rPr>
      <w:sz w:val="24"/>
      <w:szCs w:val="24"/>
      <w:lang w:eastAsia="en-US"/>
    </w:rPr>
  </w:style>
  <w:style w:type="paragraph" w:styleId="Ttulo1">
    <w:name w:val="heading 1"/>
    <w:aliases w:val="TF-TÍTULO 1"/>
    <w:basedOn w:val="Normal"/>
    <w:next w:val="TF-TEXTO"/>
    <w:autoRedefine/>
    <w:qFormat/>
    <w:rsid w:val="00C211BE"/>
    <w:pPr>
      <w:keepNext/>
      <w:numPr>
        <w:numId w:val="1"/>
      </w:numPr>
      <w:tabs>
        <w:tab w:val="left" w:pos="720"/>
      </w:tabs>
      <w:spacing w:before="240"/>
      <w:outlineLvl w:val="0"/>
    </w:pPr>
    <w:rPr>
      <w:b/>
      <w:caps/>
      <w:kern w:val="28"/>
      <w:sz w:val="20"/>
      <w:szCs w:val="20"/>
      <w:lang w:eastAsia="pt-BR"/>
    </w:rPr>
  </w:style>
  <w:style w:type="paragraph" w:styleId="Ttulo2">
    <w:name w:val="heading 2"/>
    <w:aliases w:val="TF-TÍTULO 2"/>
    <w:next w:val="TF-TEXTO"/>
    <w:autoRedefine/>
    <w:qFormat/>
    <w:rsid w:val="00CA3B74"/>
    <w:pPr>
      <w:keepNext/>
      <w:keepLines/>
      <w:numPr>
        <w:ilvl w:val="1"/>
        <w:numId w:val="1"/>
      </w:numPr>
      <w:spacing w:before="120"/>
      <w:jc w:val="both"/>
      <w:outlineLvl w:val="1"/>
    </w:pPr>
    <w:rPr>
      <w:caps/>
      <w:color w:val="000000"/>
    </w:rPr>
  </w:style>
  <w:style w:type="paragraph" w:styleId="Ttulo3">
    <w:name w:val="heading 3"/>
    <w:aliases w:val="TF-TÍTULO 3"/>
    <w:next w:val="TF-TEXTO"/>
    <w:autoRedefine/>
    <w:qFormat/>
    <w:rsid w:val="00B05B40"/>
    <w:pPr>
      <w:keepNext/>
      <w:keepLines/>
      <w:numPr>
        <w:ilvl w:val="2"/>
        <w:numId w:val="1"/>
      </w:numPr>
      <w:spacing w:before="240"/>
      <w:ind w:left="851" w:hanging="851"/>
      <w:jc w:val="both"/>
      <w:outlineLvl w:val="2"/>
    </w:pPr>
    <w:rPr>
      <w:color w:val="000000"/>
    </w:rPr>
  </w:style>
  <w:style w:type="paragraph" w:styleId="Ttulo4">
    <w:name w:val="heading 4"/>
    <w:aliases w:val="TF-TÍTULO 4"/>
    <w:next w:val="TF-TEXTO"/>
    <w:autoRedefine/>
    <w:qFormat/>
    <w:rsid w:val="00B05B40"/>
    <w:pPr>
      <w:keepNext/>
      <w:keepLines/>
      <w:numPr>
        <w:ilvl w:val="3"/>
        <w:numId w:val="1"/>
      </w:numPr>
      <w:spacing w:before="240"/>
      <w:ind w:left="992" w:hanging="992"/>
      <w:jc w:val="both"/>
      <w:outlineLvl w:val="3"/>
    </w:pPr>
    <w:rPr>
      <w:color w:val="000000"/>
    </w:rPr>
  </w:style>
  <w:style w:type="paragraph" w:styleId="Ttulo5">
    <w:name w:val="heading 5"/>
    <w:aliases w:val="TF-TÍTULO 5"/>
    <w:next w:val="TF-TEXTO"/>
    <w:autoRedefine/>
    <w:qFormat/>
    <w:rsid w:val="00B05B40"/>
    <w:pPr>
      <w:keepNext/>
      <w:keepLines/>
      <w:numPr>
        <w:ilvl w:val="4"/>
        <w:numId w:val="1"/>
      </w:numPr>
      <w:spacing w:before="240"/>
      <w:ind w:left="1134" w:hanging="1134"/>
      <w:jc w:val="both"/>
      <w:outlineLvl w:val="4"/>
    </w:pPr>
    <w:rPr>
      <w:color w:val="000000"/>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B05B40"/>
    <w:pPr>
      <w:spacing w:before="120"/>
      <w:ind w:firstLine="680"/>
      <w:jc w:val="both"/>
    </w:pPr>
  </w:style>
  <w:style w:type="paragraph" w:styleId="ndicedeilustraes">
    <w:name w:val="table of figures"/>
    <w:basedOn w:val="Normal"/>
    <w:next w:val="Normal"/>
    <w:uiPriority w:val="99"/>
    <w:rsid w:val="006426D5"/>
    <w:pPr>
      <w:spacing w:line="360" w:lineRule="auto"/>
      <w:ind w:left="1134" w:hanging="1134"/>
    </w:pPr>
    <w:rPr>
      <w:lang w:eastAsia="pt-BR"/>
    </w:rPr>
  </w:style>
  <w:style w:type="paragraph" w:customStyle="1" w:styleId="TF-TTULOTCC">
    <w:name w:val="TF-TÍTULO TCC"/>
    <w:next w:val="Normal"/>
    <w:qFormat/>
    <w:rsid w:val="00BB3651"/>
    <w:pPr>
      <w:jc w:val="center"/>
    </w:pPr>
    <w:rPr>
      <w:b/>
      <w:caps/>
      <w:sz w:val="32"/>
    </w:rPr>
  </w:style>
  <w:style w:type="paragraph" w:styleId="Ttulo">
    <w:name w:val="Title"/>
    <w:basedOn w:val="Normal"/>
    <w:qFormat/>
    <w:pPr>
      <w:keepNext/>
      <w:keepLines/>
      <w:spacing w:before="240" w:after="60"/>
      <w:jc w:val="center"/>
      <w:outlineLvl w:val="0"/>
    </w:pPr>
    <w:rPr>
      <w:rFonts w:ascii="Arial" w:hAnsi="Arial" w:cs="Arial"/>
      <w:b/>
      <w:bCs/>
      <w:kern w:val="28"/>
      <w:sz w:val="32"/>
      <w:szCs w:val="32"/>
      <w:lang w:eastAsia="pt-BR"/>
    </w:rPr>
  </w:style>
  <w:style w:type="paragraph" w:customStyle="1" w:styleId="TF-REFERNCIASTTULO">
    <w:name w:val="TF-REFERÊNCIAS TÍTULO"/>
    <w:basedOn w:val="Normal"/>
    <w:next w:val="TF-REFERNCIASITEM"/>
    <w:rsid w:val="008A4A26"/>
    <w:pPr>
      <w:keepNext/>
      <w:spacing w:before="240"/>
    </w:pPr>
    <w:rPr>
      <w:b/>
      <w:caps/>
      <w:sz w:val="20"/>
      <w:szCs w:val="20"/>
      <w:lang w:eastAsia="pt-BR"/>
    </w:rPr>
  </w:style>
  <w:style w:type="paragraph" w:customStyle="1" w:styleId="TF-REFERNCIASITEM">
    <w:name w:val="TF-REFERÊNCIAS ITEM"/>
    <w:rsid w:val="005E1019"/>
    <w:pPr>
      <w:keepLines/>
      <w:spacing w:before="120"/>
    </w:pPr>
  </w:style>
  <w:style w:type="paragraph" w:customStyle="1" w:styleId="TF-SUBALNEAnvel1">
    <w:name w:val="TF-SUBALÍNEA nível 1"/>
    <w:basedOn w:val="TF-ALNEA"/>
    <w:rsid w:val="00B05B40"/>
    <w:pPr>
      <w:numPr>
        <w:ilvl w:val="1"/>
      </w:numPr>
      <w:spacing w:before="0"/>
    </w:pPr>
    <w:rPr>
      <w:rFonts w:ascii="Times" w:hAnsi="Times"/>
    </w:rPr>
  </w:style>
  <w:style w:type="paragraph" w:customStyle="1" w:styleId="TF-ALNEA">
    <w:name w:val="TF-ALÍNEA"/>
    <w:qFormat/>
    <w:rsid w:val="00B05B40"/>
    <w:pPr>
      <w:widowControl w:val="0"/>
      <w:numPr>
        <w:numId w:val="2"/>
      </w:numPr>
      <w:spacing w:before="120"/>
      <w:contextualSpacing/>
      <w:jc w:val="both"/>
    </w:pPr>
  </w:style>
  <w:style w:type="paragraph" w:customStyle="1" w:styleId="TF-SUBALNEAnvel2">
    <w:name w:val="TF-SUBALÍNEA nível 2"/>
    <w:basedOn w:val="TF-SUBALNEAnvel1"/>
    <w:pPr>
      <w:numPr>
        <w:ilvl w:val="2"/>
      </w:numPr>
    </w:pPr>
  </w:style>
  <w:style w:type="paragraph" w:styleId="Cabealho">
    <w:name w:val="header"/>
    <w:basedOn w:val="Normal"/>
    <w:link w:val="CabealhoChar"/>
    <w:uiPriority w:val="99"/>
    <w:pPr>
      <w:keepNext/>
      <w:keepLines/>
      <w:tabs>
        <w:tab w:val="center" w:pos="4320"/>
        <w:tab w:val="right" w:pos="8640"/>
      </w:tabs>
    </w:pPr>
    <w:rPr>
      <w:lang w:eastAsia="pt-BR"/>
    </w:rPr>
  </w:style>
  <w:style w:type="paragraph" w:styleId="Rodap">
    <w:name w:val="footer"/>
    <w:basedOn w:val="Normal"/>
    <w:link w:val="RodapChar"/>
    <w:uiPriority w:val="99"/>
    <w:pPr>
      <w:keepNext/>
      <w:keepLines/>
      <w:tabs>
        <w:tab w:val="center" w:pos="4320"/>
        <w:tab w:val="right" w:pos="8640"/>
      </w:tabs>
    </w:pPr>
    <w:rPr>
      <w:lang w:eastAsia="pt-BR"/>
    </w:r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keepNext/>
      <w:keepLines/>
      <w:ind w:left="1415" w:hanging="283"/>
    </w:pPr>
    <w:rPr>
      <w:lang w:eastAsia="pt-BR"/>
    </w:rPr>
  </w:style>
  <w:style w:type="character" w:styleId="Hyperlink">
    <w:name w:val="Hyperlink"/>
    <w:uiPriority w:val="99"/>
    <w:rsid w:val="006426D5"/>
    <w:rPr>
      <w:noProof/>
      <w:color w:val="0000FF"/>
      <w:u w:val="single"/>
    </w:rPr>
  </w:style>
  <w:style w:type="paragraph" w:customStyle="1" w:styleId="TF-TTULOAPNDICE">
    <w:name w:val="TF-TÍTULO APÊNDICE"/>
    <w:next w:val="TF-TEXTO"/>
    <w:rsid w:val="004F3135"/>
    <w:pPr>
      <w:keepNext/>
      <w:pageBreakBefore/>
      <w:spacing w:before="240"/>
      <w:jc w:val="both"/>
    </w:pPr>
    <w:rPr>
      <w:b/>
      <w:caps/>
    </w:rPr>
  </w:style>
  <w:style w:type="paragraph" w:customStyle="1" w:styleId="TF-TTULOANEXO">
    <w:name w:val="TF-TÍTULO ANEXO"/>
    <w:next w:val="TF-TEXTO"/>
    <w:rsid w:val="004F3135"/>
    <w:pPr>
      <w:keepNext/>
      <w:pageBreakBefore/>
      <w:spacing w:before="240"/>
      <w:jc w:val="both"/>
    </w:pPr>
    <w:rPr>
      <w:b/>
    </w:rPr>
  </w:style>
  <w:style w:type="paragraph" w:customStyle="1" w:styleId="TF-FONTE">
    <w:name w:val="TF-FONTE"/>
    <w:next w:val="Normal"/>
    <w:qFormat/>
    <w:rsid w:val="00CC7608"/>
    <w:pPr>
      <w:jc w:val="center"/>
    </w:pPr>
    <w:rPr>
      <w:sz w:val="18"/>
    </w:rPr>
  </w:style>
  <w:style w:type="paragraph" w:customStyle="1" w:styleId="TF-LEGENDA">
    <w:name w:val="TF-LEGENDA"/>
    <w:basedOn w:val="Normal"/>
    <w:next w:val="Normal"/>
    <w:qFormat/>
    <w:rsid w:val="001B7764"/>
    <w:pPr>
      <w:keepNext/>
      <w:keepLines/>
      <w:spacing w:before="60" w:after="20"/>
      <w:jc w:val="center"/>
      <w:outlineLvl w:val="0"/>
    </w:pPr>
    <w:rPr>
      <w:sz w:val="20"/>
      <w:szCs w:val="20"/>
      <w:lang w:eastAsia="pt-BR"/>
    </w:rPr>
  </w:style>
  <w:style w:type="paragraph" w:customStyle="1" w:styleId="TF-CITAO">
    <w:name w:val="TF-CITAÇÃO"/>
    <w:next w:val="TF-TEXTO"/>
    <w:qFormat/>
    <w:rsid w:val="008A4A26"/>
    <w:pPr>
      <w:widowControl w:val="0"/>
      <w:spacing w:before="120" w:after="120"/>
      <w:ind w:left="2268"/>
      <w:jc w:val="both"/>
    </w:pPr>
    <w:rPr>
      <w:sz w:val="18"/>
    </w:rPr>
  </w:style>
  <w:style w:type="paragraph" w:customStyle="1" w:styleId="xl24">
    <w:name w:val="xl24"/>
    <w:basedOn w:val="Normal"/>
    <w:pPr>
      <w:keepNext/>
      <w:keepLines/>
      <w:pBdr>
        <w:left w:val="single" w:sz="4" w:space="0" w:color="auto"/>
        <w:bottom w:val="single" w:sz="4" w:space="0" w:color="auto"/>
        <w:right w:val="single" w:sz="4" w:space="0" w:color="auto"/>
      </w:pBdr>
      <w:spacing w:before="100" w:beforeAutospacing="1" w:after="100" w:afterAutospacing="1"/>
      <w:jc w:val="center"/>
      <w:textAlignment w:val="top"/>
    </w:pPr>
    <w:rPr>
      <w:lang w:eastAsia="pt-BR"/>
    </w:r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qFormat/>
    <w:rsid w:val="006C4279"/>
    <w:pPr>
      <w:keepLines/>
    </w:pPr>
  </w:style>
  <w:style w:type="paragraph" w:customStyle="1" w:styleId="TF-CDIGO-FONTE">
    <w:name w:val="TF-CÓDIGO-FONTE"/>
    <w:qFormat/>
    <w:rsid w:val="008A4A26"/>
    <w:pPr>
      <w:keepNext/>
      <w:keepLines/>
    </w:pPr>
    <w:rPr>
      <w:rFonts w:ascii="Courier" w:hAnsi="Courier"/>
      <w:sz w:val="18"/>
      <w:lang w:val="en-US"/>
    </w:rPr>
  </w:style>
  <w:style w:type="paragraph" w:customStyle="1" w:styleId="TF-TEXTO-QUADRO-Centralizado">
    <w:name w:val="TF-TEXTO-QUADRO-Centralizado"/>
    <w:basedOn w:val="Normal"/>
    <w:rsid w:val="00B05B40"/>
    <w:pPr>
      <w:keepNext/>
      <w:keepLines/>
      <w:jc w:val="center"/>
    </w:pPr>
    <w:rPr>
      <w:sz w:val="20"/>
      <w:szCs w:val="20"/>
      <w:lang w:eastAsia="pt-BR"/>
    </w:rPr>
  </w:style>
  <w:style w:type="paragraph" w:styleId="Textodebalo">
    <w:name w:val="Balloon Text"/>
    <w:basedOn w:val="Normal"/>
    <w:link w:val="TextodebaloChar"/>
    <w:uiPriority w:val="99"/>
    <w:semiHidden/>
    <w:unhideWhenUsed/>
    <w:rsid w:val="00984240"/>
    <w:pPr>
      <w:keepNext/>
      <w:keepLines/>
    </w:pPr>
    <w:rPr>
      <w:rFonts w:ascii="Tahoma" w:hAnsi="Tahoma" w:cs="Tahoma"/>
      <w:sz w:val="16"/>
      <w:szCs w:val="16"/>
      <w:lang w:eastAsia="pt-BR"/>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05B40"/>
    <w:pPr>
      <w:keepNext/>
      <w:keepLines/>
      <w:jc w:val="right"/>
    </w:pPr>
    <w:rPr>
      <w:sz w:val="20"/>
      <w:szCs w:val="20"/>
      <w:lang w:eastAsia="pt-BR"/>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4B0996"/>
    <w:pPr>
      <w:keepNext/>
      <w:spacing w:before="20" w:after="20"/>
      <w:ind w:firstLine="0"/>
      <w:jc w:val="center"/>
    </w:pPr>
  </w:style>
  <w:style w:type="character" w:customStyle="1" w:styleId="TF-COURIER9">
    <w:name w:val="TF-COURIER 9"/>
    <w:qFormat/>
    <w:rsid w:val="008A4A26"/>
    <w:rPr>
      <w:rFonts w:ascii="Courier New" w:hAnsi="Courier New"/>
      <w:sz w:val="18"/>
    </w:rPr>
  </w:style>
  <w:style w:type="paragraph" w:styleId="Legenda">
    <w:name w:val="caption"/>
    <w:basedOn w:val="Normal"/>
    <w:next w:val="Normal"/>
    <w:uiPriority w:val="35"/>
    <w:rsid w:val="00A73C5A"/>
    <w:pPr>
      <w:keepNext/>
      <w:keepLines/>
    </w:pPr>
    <w:rPr>
      <w:b/>
      <w:bCs/>
      <w:sz w:val="20"/>
      <w:szCs w:val="20"/>
      <w:lang w:eastAsia="pt-BR"/>
    </w:rPr>
  </w:style>
  <w:style w:type="paragraph" w:customStyle="1" w:styleId="TF-AUTORES">
    <w:name w:val="TF-AUTORES"/>
    <w:basedOn w:val="Normal"/>
    <w:rsid w:val="00EC5071"/>
    <w:pPr>
      <w:tabs>
        <w:tab w:val="left" w:pos="720"/>
      </w:tabs>
      <w:spacing w:before="120" w:after="120"/>
      <w:jc w:val="center"/>
    </w:pPr>
    <w:rPr>
      <w:rFonts w:ascii="Times" w:hAnsi="Times"/>
      <w:b/>
      <w:lang w:val="en-US" w:eastAsia="pt-BR"/>
    </w:rPr>
  </w:style>
  <w:style w:type="paragraph" w:customStyle="1" w:styleId="TF-RESUMO">
    <w:name w:val="TF-RESUMO"/>
    <w:basedOn w:val="Normal"/>
    <w:rsid w:val="005E4D96"/>
    <w:pPr>
      <w:tabs>
        <w:tab w:val="left" w:pos="720"/>
      </w:tabs>
      <w:spacing w:before="120"/>
      <w:ind w:left="454" w:right="454"/>
      <w:jc w:val="both"/>
    </w:pPr>
    <w:rPr>
      <w:i/>
      <w:sz w:val="20"/>
      <w:lang w:eastAsia="pt-BR"/>
    </w:rPr>
  </w:style>
  <w:style w:type="paragraph" w:customStyle="1" w:styleId="TF-PALAVRASCHAVE">
    <w:name w:val="TF-PALAVRAS CHAVE"/>
    <w:basedOn w:val="Normal"/>
    <w:rsid w:val="00D804E0"/>
    <w:pPr>
      <w:tabs>
        <w:tab w:val="left" w:pos="720"/>
      </w:tabs>
      <w:spacing w:before="120"/>
      <w:ind w:left="454" w:right="454"/>
      <w:jc w:val="both"/>
    </w:pPr>
    <w:rPr>
      <w:i/>
      <w:sz w:val="20"/>
      <w:lang w:eastAsia="pt-BR"/>
    </w:rPr>
  </w:style>
  <w:style w:type="paragraph" w:customStyle="1" w:styleId="TF-INSTITUICAO">
    <w:name w:val="TF-INSTITUICAO"/>
    <w:basedOn w:val="Normal"/>
    <w:rsid w:val="00EC5071"/>
    <w:pPr>
      <w:keepNext/>
      <w:keepLines/>
      <w:jc w:val="center"/>
    </w:pPr>
    <w:rPr>
      <w:sz w:val="20"/>
      <w:lang w:eastAsia="pt-BR"/>
    </w:rPr>
  </w:style>
  <w:style w:type="paragraph" w:customStyle="1" w:styleId="TF-EMAIL">
    <w:name w:val="TF-EMAIL"/>
    <w:basedOn w:val="Normal"/>
    <w:rsid w:val="004F628A"/>
    <w:pPr>
      <w:keepNext/>
      <w:keepLines/>
      <w:spacing w:before="120"/>
      <w:jc w:val="center"/>
    </w:pPr>
    <w:rPr>
      <w:rFonts w:ascii="Courier New" w:hAnsi="Courier New"/>
      <w:sz w:val="18"/>
      <w:lang w:eastAsia="pt-BR"/>
    </w:rPr>
  </w:style>
  <w:style w:type="character" w:customStyle="1" w:styleId="CabealhoChar">
    <w:name w:val="Cabeçalho Char"/>
    <w:link w:val="Cabealho"/>
    <w:uiPriority w:val="99"/>
    <w:rsid w:val="00EC5071"/>
    <w:rPr>
      <w:sz w:val="24"/>
      <w:szCs w:val="24"/>
    </w:rPr>
  </w:style>
  <w:style w:type="character" w:customStyle="1" w:styleId="RodapChar">
    <w:name w:val="Rodapé Char"/>
    <w:link w:val="Rodap"/>
    <w:uiPriority w:val="99"/>
    <w:rsid w:val="004F628A"/>
    <w:rPr>
      <w:sz w:val="24"/>
      <w:szCs w:val="24"/>
    </w:rPr>
  </w:style>
  <w:style w:type="character" w:styleId="Refdecomentrio">
    <w:name w:val="annotation reference"/>
    <w:basedOn w:val="Fontepargpadro"/>
    <w:uiPriority w:val="99"/>
    <w:semiHidden/>
    <w:unhideWhenUsed/>
    <w:rsid w:val="0051337A"/>
    <w:rPr>
      <w:sz w:val="16"/>
      <w:szCs w:val="16"/>
    </w:rPr>
  </w:style>
  <w:style w:type="paragraph" w:styleId="Textodecomentrio">
    <w:name w:val="annotation text"/>
    <w:basedOn w:val="Normal"/>
    <w:link w:val="TextodecomentrioChar"/>
    <w:uiPriority w:val="99"/>
    <w:unhideWhenUsed/>
    <w:rsid w:val="0051337A"/>
    <w:pPr>
      <w:keepNext/>
      <w:keepLines/>
    </w:pPr>
    <w:rPr>
      <w:sz w:val="20"/>
      <w:szCs w:val="20"/>
      <w:lang w:eastAsia="pt-BR"/>
    </w:rPr>
  </w:style>
  <w:style w:type="character" w:customStyle="1" w:styleId="TextodecomentrioChar">
    <w:name w:val="Texto de comentário Char"/>
    <w:basedOn w:val="Fontepargpadro"/>
    <w:link w:val="Textodecomentrio"/>
    <w:uiPriority w:val="99"/>
    <w:rsid w:val="0051337A"/>
  </w:style>
  <w:style w:type="paragraph" w:styleId="Assuntodocomentrio">
    <w:name w:val="annotation subject"/>
    <w:basedOn w:val="Textodecomentrio"/>
    <w:next w:val="Textodecomentrio"/>
    <w:link w:val="AssuntodocomentrioChar"/>
    <w:uiPriority w:val="99"/>
    <w:semiHidden/>
    <w:unhideWhenUsed/>
    <w:rsid w:val="0051337A"/>
    <w:rPr>
      <w:b/>
      <w:bCs/>
    </w:rPr>
  </w:style>
  <w:style w:type="character" w:customStyle="1" w:styleId="AssuntodocomentrioChar">
    <w:name w:val="Assunto do comentário Char"/>
    <w:basedOn w:val="TextodecomentrioChar"/>
    <w:link w:val="Assuntodocomentrio"/>
    <w:uiPriority w:val="99"/>
    <w:semiHidden/>
    <w:rsid w:val="0051337A"/>
    <w:rPr>
      <w:b/>
      <w:bCs/>
    </w:rPr>
  </w:style>
  <w:style w:type="paragraph" w:styleId="NormalWeb">
    <w:name w:val="Normal (Web)"/>
    <w:basedOn w:val="Normal"/>
    <w:uiPriority w:val="99"/>
    <w:semiHidden/>
    <w:unhideWhenUsed/>
    <w:rsid w:val="00532F41"/>
    <w:pPr>
      <w:spacing w:before="100" w:beforeAutospacing="1" w:after="100" w:afterAutospacing="1"/>
    </w:pPr>
  </w:style>
  <w:style w:type="character" w:styleId="MenoPendente">
    <w:name w:val="Unresolved Mention"/>
    <w:basedOn w:val="Fontepargpadro"/>
    <w:uiPriority w:val="99"/>
    <w:semiHidden/>
    <w:unhideWhenUsed/>
    <w:rsid w:val="009C6927"/>
    <w:rPr>
      <w:color w:val="605E5C"/>
      <w:shd w:val="clear" w:color="auto" w:fill="E1DFDD"/>
    </w:rPr>
  </w:style>
  <w:style w:type="paragraph" w:styleId="Reviso">
    <w:name w:val="Revision"/>
    <w:hidden/>
    <w:uiPriority w:val="99"/>
    <w:semiHidden/>
    <w:rsid w:val="00022641"/>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933590">
      <w:bodyDiv w:val="1"/>
      <w:marLeft w:val="0"/>
      <w:marRight w:val="0"/>
      <w:marTop w:val="0"/>
      <w:marBottom w:val="0"/>
      <w:divBdr>
        <w:top w:val="none" w:sz="0" w:space="0" w:color="auto"/>
        <w:left w:val="none" w:sz="0" w:space="0" w:color="auto"/>
        <w:bottom w:val="none" w:sz="0" w:space="0" w:color="auto"/>
        <w:right w:val="none" w:sz="0" w:space="0" w:color="auto"/>
      </w:divBdr>
      <w:divsChild>
        <w:div w:id="297147234">
          <w:marLeft w:val="0"/>
          <w:marRight w:val="0"/>
          <w:marTop w:val="0"/>
          <w:marBottom w:val="0"/>
          <w:divBdr>
            <w:top w:val="none" w:sz="0" w:space="0" w:color="auto"/>
            <w:left w:val="none" w:sz="0" w:space="0" w:color="auto"/>
            <w:bottom w:val="none" w:sz="0" w:space="0" w:color="auto"/>
            <w:right w:val="none" w:sz="0" w:space="0" w:color="auto"/>
          </w:divBdr>
          <w:divsChild>
            <w:div w:id="1459839400">
              <w:marLeft w:val="0"/>
              <w:marRight w:val="0"/>
              <w:marTop w:val="0"/>
              <w:marBottom w:val="0"/>
              <w:divBdr>
                <w:top w:val="none" w:sz="0" w:space="0" w:color="auto"/>
                <w:left w:val="none" w:sz="0" w:space="0" w:color="auto"/>
                <w:bottom w:val="none" w:sz="0" w:space="0" w:color="auto"/>
                <w:right w:val="none" w:sz="0" w:space="0" w:color="auto"/>
              </w:divBdr>
              <w:divsChild>
                <w:div w:id="777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2963">
      <w:bodyDiv w:val="1"/>
      <w:marLeft w:val="0"/>
      <w:marRight w:val="0"/>
      <w:marTop w:val="0"/>
      <w:marBottom w:val="0"/>
      <w:divBdr>
        <w:top w:val="none" w:sz="0" w:space="0" w:color="auto"/>
        <w:left w:val="none" w:sz="0" w:space="0" w:color="auto"/>
        <w:bottom w:val="none" w:sz="0" w:space="0" w:color="auto"/>
        <w:right w:val="none" w:sz="0" w:space="0" w:color="auto"/>
      </w:divBdr>
      <w:divsChild>
        <w:div w:id="1004554445">
          <w:marLeft w:val="0"/>
          <w:marRight w:val="0"/>
          <w:marTop w:val="0"/>
          <w:marBottom w:val="0"/>
          <w:divBdr>
            <w:top w:val="none" w:sz="0" w:space="0" w:color="auto"/>
            <w:left w:val="none" w:sz="0" w:space="0" w:color="auto"/>
            <w:bottom w:val="none" w:sz="0" w:space="0" w:color="auto"/>
            <w:right w:val="none" w:sz="0" w:space="0" w:color="auto"/>
          </w:divBdr>
          <w:divsChild>
            <w:div w:id="713576582">
              <w:marLeft w:val="0"/>
              <w:marRight w:val="0"/>
              <w:marTop w:val="0"/>
              <w:marBottom w:val="0"/>
              <w:divBdr>
                <w:top w:val="none" w:sz="0" w:space="0" w:color="auto"/>
                <w:left w:val="none" w:sz="0" w:space="0" w:color="auto"/>
                <w:bottom w:val="none" w:sz="0" w:space="0" w:color="auto"/>
                <w:right w:val="none" w:sz="0" w:space="0" w:color="auto"/>
              </w:divBdr>
              <w:divsChild>
                <w:div w:id="183186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76708">
      <w:bodyDiv w:val="1"/>
      <w:marLeft w:val="0"/>
      <w:marRight w:val="0"/>
      <w:marTop w:val="0"/>
      <w:marBottom w:val="0"/>
      <w:divBdr>
        <w:top w:val="none" w:sz="0" w:space="0" w:color="auto"/>
        <w:left w:val="none" w:sz="0" w:space="0" w:color="auto"/>
        <w:bottom w:val="none" w:sz="0" w:space="0" w:color="auto"/>
        <w:right w:val="none" w:sz="0" w:space="0" w:color="auto"/>
      </w:divBdr>
    </w:div>
    <w:div w:id="631983633">
      <w:bodyDiv w:val="1"/>
      <w:marLeft w:val="0"/>
      <w:marRight w:val="0"/>
      <w:marTop w:val="0"/>
      <w:marBottom w:val="0"/>
      <w:divBdr>
        <w:top w:val="none" w:sz="0" w:space="0" w:color="auto"/>
        <w:left w:val="none" w:sz="0" w:space="0" w:color="auto"/>
        <w:bottom w:val="none" w:sz="0" w:space="0" w:color="auto"/>
        <w:right w:val="none" w:sz="0" w:space="0" w:color="auto"/>
      </w:divBdr>
    </w:div>
    <w:div w:id="752241329">
      <w:bodyDiv w:val="1"/>
      <w:marLeft w:val="0"/>
      <w:marRight w:val="0"/>
      <w:marTop w:val="0"/>
      <w:marBottom w:val="0"/>
      <w:divBdr>
        <w:top w:val="none" w:sz="0" w:space="0" w:color="auto"/>
        <w:left w:val="none" w:sz="0" w:space="0" w:color="auto"/>
        <w:bottom w:val="none" w:sz="0" w:space="0" w:color="auto"/>
        <w:right w:val="none" w:sz="0" w:space="0" w:color="auto"/>
      </w:divBdr>
    </w:div>
    <w:div w:id="818814591">
      <w:bodyDiv w:val="1"/>
      <w:marLeft w:val="0"/>
      <w:marRight w:val="0"/>
      <w:marTop w:val="0"/>
      <w:marBottom w:val="0"/>
      <w:divBdr>
        <w:top w:val="none" w:sz="0" w:space="0" w:color="auto"/>
        <w:left w:val="none" w:sz="0" w:space="0" w:color="auto"/>
        <w:bottom w:val="none" w:sz="0" w:space="0" w:color="auto"/>
        <w:right w:val="none" w:sz="0" w:space="0" w:color="auto"/>
      </w:divBdr>
    </w:div>
    <w:div w:id="1267736098">
      <w:bodyDiv w:val="1"/>
      <w:marLeft w:val="0"/>
      <w:marRight w:val="0"/>
      <w:marTop w:val="0"/>
      <w:marBottom w:val="0"/>
      <w:divBdr>
        <w:top w:val="none" w:sz="0" w:space="0" w:color="auto"/>
        <w:left w:val="none" w:sz="0" w:space="0" w:color="auto"/>
        <w:bottom w:val="none" w:sz="0" w:space="0" w:color="auto"/>
        <w:right w:val="none" w:sz="0" w:space="0" w:color="auto"/>
      </w:divBdr>
    </w:div>
    <w:div w:id="1388917951">
      <w:bodyDiv w:val="1"/>
      <w:marLeft w:val="0"/>
      <w:marRight w:val="0"/>
      <w:marTop w:val="0"/>
      <w:marBottom w:val="0"/>
      <w:divBdr>
        <w:top w:val="none" w:sz="0" w:space="0" w:color="auto"/>
        <w:left w:val="none" w:sz="0" w:space="0" w:color="auto"/>
        <w:bottom w:val="none" w:sz="0" w:space="0" w:color="auto"/>
        <w:right w:val="none" w:sz="0" w:space="0" w:color="auto"/>
      </w:divBdr>
    </w:div>
    <w:div w:id="1554654975">
      <w:bodyDiv w:val="1"/>
      <w:marLeft w:val="0"/>
      <w:marRight w:val="0"/>
      <w:marTop w:val="0"/>
      <w:marBottom w:val="0"/>
      <w:divBdr>
        <w:top w:val="none" w:sz="0" w:space="0" w:color="auto"/>
        <w:left w:val="none" w:sz="0" w:space="0" w:color="auto"/>
        <w:bottom w:val="none" w:sz="0" w:space="0" w:color="auto"/>
        <w:right w:val="none" w:sz="0" w:space="0" w:color="auto"/>
      </w:divBdr>
    </w:div>
    <w:div w:id="1819221675">
      <w:bodyDiv w:val="1"/>
      <w:marLeft w:val="0"/>
      <w:marRight w:val="0"/>
      <w:marTop w:val="0"/>
      <w:marBottom w:val="0"/>
      <w:divBdr>
        <w:top w:val="none" w:sz="0" w:space="0" w:color="auto"/>
        <w:left w:val="none" w:sz="0" w:space="0" w:color="auto"/>
        <w:bottom w:val="none" w:sz="0" w:space="0" w:color="auto"/>
        <w:right w:val="none" w:sz="0" w:space="0" w:color="auto"/>
      </w:divBdr>
    </w:div>
    <w:div w:id="1984456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2.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jpg"/><Relationship Id="rId28" Type="http://schemas.openxmlformats.org/officeDocument/2006/relationships/image" Target="media/image14.jpe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2.xml><?xml version="1.0" encoding="utf-8"?>
<b:Sources xmlns:b="http://schemas.openxmlformats.org/officeDocument/2006/bibliography" xmlns="http://schemas.openxmlformats.org/officeDocument/2006/bibliography" SelectedStyle="" StyleNam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DA352C3-1804-4B1A-A44A-0C8F651EBE51}">
  <ds:schemaRefs>
    <ds:schemaRef ds:uri="http://schemas.microsoft.com/office/2006/metadata/properties"/>
    <ds:schemaRef ds:uri="http://schemas.microsoft.com/office/infopath/2007/PartnerControls"/>
    <ds:schemaRef ds:uri="f8440490-6d1a-488a-8abf-48b89d0123a0"/>
  </ds:schemaRefs>
</ds:datastoreItem>
</file>

<file path=customXml/itemProps2.xml><?xml version="1.0" encoding="utf-8"?>
<ds:datastoreItem xmlns:ds="http://schemas.openxmlformats.org/officeDocument/2006/customXml" ds:itemID="{5826A76A-EF47-467B-A493-16F282D8CE96}">
  <ds:schemaRefs>
    <ds:schemaRef ds:uri="http://schemas.openxmlformats.org/officeDocument/2006/bibliography"/>
  </ds:schemaRefs>
</ds:datastoreItem>
</file>

<file path=customXml/itemProps3.xml><?xml version="1.0" encoding="utf-8"?>
<ds:datastoreItem xmlns:ds="http://schemas.openxmlformats.org/officeDocument/2006/customXml" ds:itemID="{2B827772-E1CC-4349-9FCB-FE8674A2EA98}">
  <ds:schemaRefs>
    <ds:schemaRef ds:uri="http://schemas.microsoft.com/sharepoint/v3/contenttype/forms"/>
  </ds:schemaRefs>
</ds:datastoreItem>
</file>

<file path=customXml/itemProps4.xml><?xml version="1.0" encoding="utf-8"?>
<ds:datastoreItem xmlns:ds="http://schemas.openxmlformats.org/officeDocument/2006/customXml" ds:itemID="{5AB50341-27D8-4A77-A704-8A35390C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18</Pages>
  <Words>8042</Words>
  <Characters>43433</Characters>
  <Application>Microsoft Office Word</Application>
  <DocSecurity>0</DocSecurity>
  <Lines>361</Lines>
  <Paragraphs>102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UNIVERSIDADE REGIONAL DE BLUMENAU</vt:lpstr>
      <vt:lpstr>UNIVERSIDADE REGIONAL DE BLUMENAU</vt:lpstr>
    </vt:vector>
  </TitlesOfParts>
  <Company>Universidade Regional de Blumenau (FURB)</Company>
  <LinksUpToDate>false</LinksUpToDate>
  <CharactersWithSpaces>51373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Dalton Solano dos Reis</cp:lastModifiedBy>
  <cp:revision>64</cp:revision>
  <cp:lastPrinted>2013-08-27T11:47:00Z</cp:lastPrinted>
  <dcterms:created xsi:type="dcterms:W3CDTF">2021-12-07T14:14:00Z</dcterms:created>
  <dcterms:modified xsi:type="dcterms:W3CDTF">2021-12-15T18:13:00Z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